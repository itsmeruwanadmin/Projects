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16du wp14">
  <w:body>
    <w:p w:rsidRPr="00574797" w:rsidR="00B3131F" w:rsidRDefault="00B3131F" w14:paraId="4245230C" w14:textId="77777777"/>
    <w:p w:rsidRPr="00574797" w:rsidR="00066C08" w:rsidRDefault="00066C08" w14:paraId="5A0A0A32" w14:textId="17BAA282"/>
    <w:p w:rsidRPr="00574797" w:rsidR="00583A93" w:rsidRDefault="00CF0B9A" w14:paraId="4E36156D" w14:textId="6DF922DA">
      <w:r w:rsidRPr="00574797">
        <w:rPr>
          <w:noProof/>
          <w:lang w:eastAsia="en-GB"/>
        </w:rPr>
        <mc:AlternateContent>
          <mc:Choice Requires="wps">
            <w:drawing>
              <wp:anchor distT="0" distB="0" distL="114300" distR="114300" simplePos="0" relativeHeight="251658240" behindDoc="0" locked="0" layoutInCell="1" allowOverlap="1" wp14:anchorId="23A0A894" wp14:editId="141A39E3">
                <wp:simplePos x="0" y="0"/>
                <wp:positionH relativeFrom="column">
                  <wp:posOffset>-64770</wp:posOffset>
                </wp:positionH>
                <wp:positionV relativeFrom="paragraph">
                  <wp:posOffset>46355</wp:posOffset>
                </wp:positionV>
                <wp:extent cx="5160010" cy="62865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160010" cy="6286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066C08" w:rsidR="0025156B" w:rsidP="00D34892" w:rsidRDefault="00B3131F" w14:paraId="488A6389" w14:textId="373EAC9C">
                            <w:pPr>
                              <w:pStyle w:val="TITLEPAGEClientName"/>
                            </w:pPr>
                            <w:r>
                              <w:t>Education Standard</w:t>
                            </w:r>
                            <w:r w:rsidR="00C95EED">
                              <w:t>s</w:t>
                            </w:r>
                            <w:r>
                              <w:t xml:space="preserve"> Board</w:t>
                            </w:r>
                            <w:r w:rsidR="00C95EED">
                              <w:t xml:space="preserve"> S</w:t>
                            </w:r>
                            <w:r w:rsidR="00F9592F">
                              <w:t>outh Australia</w:t>
                            </w:r>
                          </w:p>
                          <w:p w:rsidR="00066C08" w:rsidP="00066C08" w:rsidRDefault="00B3131F" w14:paraId="00196C8B" w14:textId="4F7A9232">
                            <w:pPr>
                              <w:pStyle w:val="TITLEPAGEProjectTitle"/>
                            </w:pPr>
                            <w:r w:rsidRPr="00B3131F">
                              <w:t>SharePoint 2019 Environment Health Check Report</w:t>
                            </w:r>
                          </w:p>
                          <w:p w:rsidR="00CF7784" w:rsidP="00CF7784" w:rsidRDefault="007B4DD8" w14:paraId="6A65C7F1" w14:textId="39B2046F">
                            <w:pPr>
                              <w:pStyle w:val="TITLEPAGEResponseType"/>
                            </w:pPr>
                            <w:r>
                              <w:t>Analysis Report</w:t>
                            </w:r>
                          </w:p>
                          <w:p w:rsidR="00AA7A63" w:rsidP="00CF7784" w:rsidRDefault="00AA7A63" w14:paraId="5DB45246" w14:textId="77777777">
                            <w:pPr>
                              <w:pStyle w:val="TITLEPAGEResponseType"/>
                            </w:pPr>
                          </w:p>
                          <w:p w:rsidR="00AA7A63" w:rsidP="00C045C3" w:rsidRDefault="00AA7A63" w14:paraId="69C53A38" w14:textId="77777777">
                            <w:pPr>
                              <w:pStyle w:val="Bold2"/>
                              <w:spacing w:line="240" w:lineRule="auto"/>
                            </w:pPr>
                            <w:r w:rsidRPr="00D11FB8">
                              <w:rPr>
                                <w:color w:val="00C600"/>
                              </w:rPr>
                              <w:t xml:space="preserve">Prepared by </w:t>
                            </w:r>
                            <w:r w:rsidRPr="00D11FB8" w:rsidR="00D11FB8">
                              <w:rPr>
                                <w:color w:val="00C600"/>
                              </w:rPr>
                              <w:t>/</w:t>
                            </w:r>
                            <w:r w:rsidRPr="00D11FB8">
                              <w:rPr>
                                <w:color w:val="00C600"/>
                              </w:rPr>
                              <w:t xml:space="preserve"> </w:t>
                            </w:r>
                            <w:r w:rsidRPr="00D34892">
                              <w:rPr>
                                <w:color w:val="FFFFFF" w:themeColor="background1"/>
                              </w:rPr>
                              <w:t>Chamonix IT Consulting (SA) Pty Ltd</w:t>
                            </w:r>
                          </w:p>
                          <w:p w:rsidR="00AA7A63" w:rsidP="009A70BB" w:rsidRDefault="00D40661" w14:paraId="4E575AAC" w14:textId="77777777">
                            <w:pPr>
                              <w:pStyle w:val="Bold2"/>
                              <w:spacing w:line="240" w:lineRule="auto"/>
                              <w:ind w:left="142" w:hanging="142"/>
                              <w:rPr>
                                <w:b w:val="0"/>
                                <w:color w:val="FFFFFF" w:themeColor="background1"/>
                              </w:rPr>
                            </w:pPr>
                            <w:r>
                              <w:rPr>
                                <w:color w:val="00C600"/>
                              </w:rPr>
                              <w:t xml:space="preserve">A: </w:t>
                            </w:r>
                            <w:r w:rsidRPr="00D34892" w:rsidR="009A70BB">
                              <w:rPr>
                                <w:b w:val="0"/>
                                <w:color w:val="FFFFFF" w:themeColor="background1"/>
                              </w:rPr>
                              <w:t>Margaret Graham Building – Lot Fourteen</w:t>
                            </w:r>
                            <w:r w:rsidRPr="00D34892" w:rsidR="009A70BB">
                              <w:rPr>
                                <w:b w:val="0"/>
                                <w:color w:val="FFFFFF" w:themeColor="background1"/>
                              </w:rPr>
                              <w:br/>
                              <w:t xml:space="preserve"> Frome Road, Adelaide SA 5000</w:t>
                            </w:r>
                          </w:p>
                          <w:p w:rsidR="00D40661" w:rsidP="009A70BB" w:rsidRDefault="00D40661" w14:paraId="083E5AA5" w14:textId="77777777">
                            <w:pPr>
                              <w:pStyle w:val="Bold2"/>
                              <w:spacing w:line="240" w:lineRule="auto"/>
                              <w:ind w:left="142" w:hanging="142"/>
                            </w:pPr>
                            <w:r>
                              <w:rPr>
                                <w:color w:val="00C600"/>
                              </w:rPr>
                              <w:t xml:space="preserve">A:  </w:t>
                            </w:r>
                            <w:r w:rsidRPr="00D40661">
                              <w:rPr>
                                <w:b w:val="0"/>
                                <w:bCs/>
                                <w:color w:val="FFFFFF" w:themeColor="background1"/>
                              </w:rPr>
                              <w:t xml:space="preserve">The Precinct, TC Beirne Building, Level 2/315 </w:t>
                            </w:r>
                            <w:r>
                              <w:rPr>
                                <w:b w:val="0"/>
                                <w:bCs/>
                                <w:color w:val="FFFFFF" w:themeColor="background1"/>
                              </w:rPr>
                              <w:br/>
                            </w:r>
                            <w:r w:rsidRPr="00D40661">
                              <w:rPr>
                                <w:b w:val="0"/>
                                <w:bCs/>
                                <w:color w:val="FFFFFF" w:themeColor="background1"/>
                              </w:rPr>
                              <w:t>Brunswick St, Fortitude Valley QLD 4006</w:t>
                            </w:r>
                          </w:p>
                          <w:p w:rsidR="00AA7A63" w:rsidP="00C045C3" w:rsidRDefault="00AA7A63" w14:paraId="5B281D78" w14:textId="77777777">
                            <w:pPr>
                              <w:pStyle w:val="Bold2"/>
                              <w:spacing w:line="240" w:lineRule="auto"/>
                            </w:pPr>
                            <w:r w:rsidRPr="00D11FB8">
                              <w:rPr>
                                <w:color w:val="00C600"/>
                              </w:rPr>
                              <w:t xml:space="preserve">T </w:t>
                            </w:r>
                            <w:r w:rsidRPr="00D34892">
                              <w:rPr>
                                <w:b w:val="0"/>
                                <w:color w:val="FFFFFF" w:themeColor="background1"/>
                              </w:rPr>
                              <w:t xml:space="preserve">08 7071 7080 </w:t>
                            </w:r>
                          </w:p>
                          <w:p w:rsidR="00AA7A63" w:rsidP="00C045C3" w:rsidRDefault="00AA7A63" w14:paraId="2CFF60E8" w14:textId="77777777">
                            <w:pPr>
                              <w:pStyle w:val="Bold2"/>
                              <w:spacing w:line="240" w:lineRule="auto"/>
                              <w:rPr>
                                <w:color w:val="00C600"/>
                              </w:rPr>
                            </w:pPr>
                            <w:r w:rsidRPr="00D11FB8">
                              <w:rPr>
                                <w:color w:val="00C600"/>
                              </w:rPr>
                              <w:t>chamonix.com.au</w:t>
                            </w:r>
                          </w:p>
                          <w:p w:rsidR="00C2732F" w:rsidP="00C045C3" w:rsidRDefault="00C2732F" w14:paraId="5C3575BA" w14:textId="77777777">
                            <w:pPr>
                              <w:pStyle w:val="Bold2"/>
                              <w:spacing w:line="240" w:lineRule="auto"/>
                              <w:rPr>
                                <w:color w:val="00C600"/>
                              </w:rPr>
                            </w:pPr>
                          </w:p>
                          <w:p w:rsidR="00C2732F" w:rsidP="00C045C3" w:rsidRDefault="00C2732F" w14:paraId="09F24B6C" w14:textId="77777777">
                            <w:pPr>
                              <w:pStyle w:val="Bold2"/>
                              <w:spacing w:line="240" w:lineRule="auto"/>
                              <w:rPr>
                                <w:color w:val="00C600"/>
                              </w:rPr>
                            </w:pPr>
                          </w:p>
                          <w:p w:rsidRPr="00D11FB8" w:rsidR="00C2732F" w:rsidP="00C045C3" w:rsidRDefault="00C2732F" w14:paraId="2F442276" w14:textId="77777777">
                            <w:pPr>
                              <w:pStyle w:val="Bold2"/>
                              <w:spacing w:line="240" w:lineRule="auto"/>
                              <w:rPr>
                                <w:color w:val="00C600"/>
                              </w:rPr>
                            </w:pPr>
                            <w:r>
                              <w:rPr>
                                <w:noProof/>
                                <w:color w:val="00C600"/>
                              </w:rPr>
                              <w:drawing>
                                <wp:inline distT="0" distB="0" distL="0" distR="0" wp14:anchorId="6ED5362E" wp14:editId="048C77FA">
                                  <wp:extent cx="2636890" cy="457200"/>
                                  <wp:effectExtent l="0" t="0" r="5080" b="0"/>
                                  <wp:docPr id="4751071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714" name="Graphic 47510714"/>
                                          <pic:cNvPicPr/>
                                        </pic:nvPicPr>
                                        <pic:blipFill>
                                          <a:blip r:embed="rId11">
                                            <a:extLst>
                                              <a:ext uri="{96DAC541-7B7A-43D3-8B79-37D633B846F1}">
                                                <asvg:svgBlip xmlns:asvg="http://schemas.microsoft.com/office/drawing/2016/SVG/main" r:embed="rId12"/>
                                              </a:ext>
                                            </a:extLst>
                                          </a:blip>
                                          <a:stretch>
                                            <a:fillRect/>
                                          </a:stretch>
                                        </pic:blipFill>
                                        <pic:spPr>
                                          <a:xfrm>
                                            <a:off x="0" y="0"/>
                                            <a:ext cx="2773857" cy="4809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svg="http://schemas.microsoft.com/office/drawing/2016/SVG/main" xmlns:a14="http://schemas.microsoft.com/office/drawing/2010/main" xmlns:arto="http://schemas.microsoft.com/office/word/2006/arto">
            <w:pict>
              <v:shapetype id="_x0000_t202" coordsize="21600,21600" o:spt="202" path="m,l,21600r21600,l21600,xe" w14:anchorId="23A0A894">
                <v:stroke joinstyle="miter"/>
                <v:path gradientshapeok="t" o:connecttype="rect"/>
              </v:shapetype>
              <v:shape id="Text Box 1" style="position:absolute;margin-left:-5.1pt;margin-top:3.65pt;width:406.3pt;height: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">
                <v:textbox>
                  <w:txbxContent>
                    <w:p w:rsidRPr="00066C08" w:rsidR="0025156B" w:rsidP="00D34892" w:rsidRDefault="00B3131F" w14:paraId="488A6389" w14:textId="373EAC9C">
                      <w:pPr>
                        <w:pStyle w:val="TITLEPAGEClientName"/>
                      </w:pPr>
                      <w:r>
                        <w:t>Education Standard</w:t>
                      </w:r>
                      <w:r w:rsidR="00C95EED">
                        <w:t>s</w:t>
                      </w:r>
                      <w:r>
                        <w:t xml:space="preserve"> Board</w:t>
                      </w:r>
                      <w:r w:rsidR="00C95EED">
                        <w:t xml:space="preserve"> S</w:t>
                      </w:r>
                      <w:r w:rsidR="00F9592F">
                        <w:t>outh Australia</w:t>
                      </w:r>
                    </w:p>
                    <w:p w:rsidR="00066C08" w:rsidP="00066C08" w:rsidRDefault="00B3131F" w14:paraId="00196C8B" w14:textId="4F7A9232">
                      <w:pPr>
                        <w:pStyle w:val="TITLEPAGEProjectTitle"/>
                      </w:pPr>
                      <w:r w:rsidRPr="00B3131F">
                        <w:t>SharePoint 2019 Environment Health Check Report</w:t>
                      </w:r>
                    </w:p>
                    <w:p w:rsidR="00CF7784" w:rsidP="00CF7784" w:rsidRDefault="007B4DD8" w14:paraId="6A65C7F1" w14:textId="39B2046F">
                      <w:pPr>
                        <w:pStyle w:val="TITLEPAGEResponseType"/>
                      </w:pPr>
                      <w:r>
                        <w:t>Analysis Report</w:t>
                      </w:r>
                    </w:p>
                    <w:p w:rsidR="00AA7A63" w:rsidP="00CF7784" w:rsidRDefault="00AA7A63" w14:paraId="5DB45246" w14:textId="77777777">
                      <w:pPr>
                        <w:pStyle w:val="TITLEPAGEResponseType"/>
                      </w:pPr>
                    </w:p>
                    <w:p w:rsidR="00AA7A63" w:rsidP="00C045C3" w:rsidRDefault="00AA7A63" w14:paraId="69C53A38" w14:textId="77777777">
                      <w:pPr>
                        <w:pStyle w:val="Bold2"/>
                        <w:spacing w:line="240" w:lineRule="auto"/>
                      </w:pPr>
                      <w:r w:rsidRPr="00D11FB8">
                        <w:rPr>
                          <w:color w:val="00C600"/>
                        </w:rPr>
                        <w:t xml:space="preserve">Prepared by </w:t>
                      </w:r>
                      <w:r w:rsidRPr="00D11FB8" w:rsidR="00D11FB8">
                        <w:rPr>
                          <w:color w:val="00C600"/>
                        </w:rPr>
                        <w:t>/</w:t>
                      </w:r>
                      <w:r w:rsidRPr="00D11FB8">
                        <w:rPr>
                          <w:color w:val="00C600"/>
                        </w:rPr>
                        <w:t xml:space="preserve"> </w:t>
                      </w:r>
                      <w:r w:rsidRPr="00D34892">
                        <w:rPr>
                          <w:color w:val="FFFFFF" w:themeColor="background1"/>
                        </w:rPr>
                        <w:t>Chamonix IT Consulting (SA) Pty Ltd</w:t>
                      </w:r>
                    </w:p>
                    <w:p w:rsidR="00AA7A63" w:rsidP="009A70BB" w:rsidRDefault="00D40661" w14:paraId="4E575AAC" w14:textId="77777777">
                      <w:pPr>
                        <w:pStyle w:val="Bold2"/>
                        <w:spacing w:line="240" w:lineRule="auto"/>
                        <w:ind w:left="142" w:hanging="142"/>
                        <w:rPr>
                          <w:b w:val="0"/>
                          <w:color w:val="FFFFFF" w:themeColor="background1"/>
                        </w:rPr>
                      </w:pPr>
                      <w:r>
                        <w:rPr>
                          <w:color w:val="00C600"/>
                        </w:rPr>
                        <w:t xml:space="preserve">A: </w:t>
                      </w:r>
                      <w:r w:rsidRPr="00D34892" w:rsidR="009A70BB">
                        <w:rPr>
                          <w:b w:val="0"/>
                          <w:color w:val="FFFFFF" w:themeColor="background1"/>
                        </w:rPr>
                        <w:t>Margaret Graham Building – Lot Fourteen</w:t>
                      </w:r>
                      <w:r w:rsidRPr="00D34892" w:rsidR="009A70BB">
                        <w:rPr>
                          <w:b w:val="0"/>
                          <w:color w:val="FFFFFF" w:themeColor="background1"/>
                        </w:rPr>
                        <w:br/>
                        <w:t xml:space="preserve"> Frome Road, Adelaide SA 5000</w:t>
                      </w:r>
                    </w:p>
                    <w:p w:rsidR="00D40661" w:rsidP="009A70BB" w:rsidRDefault="00D40661" w14:paraId="083E5AA5" w14:textId="77777777">
                      <w:pPr>
                        <w:pStyle w:val="Bold2"/>
                        <w:spacing w:line="240" w:lineRule="auto"/>
                        <w:ind w:left="142" w:hanging="142"/>
                      </w:pPr>
                      <w:r>
                        <w:rPr>
                          <w:color w:val="00C600"/>
                        </w:rPr>
                        <w:t xml:space="preserve">A:  </w:t>
                      </w:r>
                      <w:r w:rsidRPr="00D40661">
                        <w:rPr>
                          <w:b w:val="0"/>
                          <w:bCs/>
                          <w:color w:val="FFFFFF" w:themeColor="background1"/>
                        </w:rPr>
                        <w:t xml:space="preserve">The Precinct, TC Beirne Building, Level 2/315 </w:t>
                      </w:r>
                      <w:r>
                        <w:rPr>
                          <w:b w:val="0"/>
                          <w:bCs/>
                          <w:color w:val="FFFFFF" w:themeColor="background1"/>
                        </w:rPr>
                        <w:br/>
                      </w:r>
                      <w:r w:rsidRPr="00D40661">
                        <w:rPr>
                          <w:b w:val="0"/>
                          <w:bCs/>
                          <w:color w:val="FFFFFF" w:themeColor="background1"/>
                        </w:rPr>
                        <w:t>Brunswick St, Fortitude Valley QLD 4006</w:t>
                      </w:r>
                    </w:p>
                    <w:p w:rsidR="00AA7A63" w:rsidP="00C045C3" w:rsidRDefault="00AA7A63" w14:paraId="5B281D78" w14:textId="77777777">
                      <w:pPr>
                        <w:pStyle w:val="Bold2"/>
                        <w:spacing w:line="240" w:lineRule="auto"/>
                      </w:pPr>
                      <w:r w:rsidRPr="00D11FB8">
                        <w:rPr>
                          <w:color w:val="00C600"/>
                        </w:rPr>
                        <w:t xml:space="preserve">T </w:t>
                      </w:r>
                      <w:r w:rsidRPr="00D34892">
                        <w:rPr>
                          <w:b w:val="0"/>
                          <w:color w:val="FFFFFF" w:themeColor="background1"/>
                        </w:rPr>
                        <w:t xml:space="preserve">08 7071 7080 </w:t>
                      </w:r>
                    </w:p>
                    <w:p w:rsidR="00AA7A63" w:rsidP="00C045C3" w:rsidRDefault="00AA7A63" w14:paraId="2CFF60E8" w14:textId="77777777">
                      <w:pPr>
                        <w:pStyle w:val="Bold2"/>
                        <w:spacing w:line="240" w:lineRule="auto"/>
                        <w:rPr>
                          <w:color w:val="00C600"/>
                        </w:rPr>
                      </w:pPr>
                      <w:r w:rsidRPr="00D11FB8">
                        <w:rPr>
                          <w:color w:val="00C600"/>
                        </w:rPr>
                        <w:t>chamonix.com.au</w:t>
                      </w:r>
                    </w:p>
                    <w:p w:rsidR="00C2732F" w:rsidP="00C045C3" w:rsidRDefault="00C2732F" w14:paraId="5C3575BA" w14:textId="77777777">
                      <w:pPr>
                        <w:pStyle w:val="Bold2"/>
                        <w:spacing w:line="240" w:lineRule="auto"/>
                        <w:rPr>
                          <w:color w:val="00C600"/>
                        </w:rPr>
                      </w:pPr>
                    </w:p>
                    <w:p w:rsidR="00C2732F" w:rsidP="00C045C3" w:rsidRDefault="00C2732F" w14:paraId="09F24B6C" w14:textId="77777777">
                      <w:pPr>
                        <w:pStyle w:val="Bold2"/>
                        <w:spacing w:line="240" w:lineRule="auto"/>
                        <w:rPr>
                          <w:color w:val="00C600"/>
                        </w:rPr>
                      </w:pPr>
                    </w:p>
                    <w:p w:rsidRPr="00D11FB8" w:rsidR="00C2732F" w:rsidP="00C045C3" w:rsidRDefault="00C2732F" w14:paraId="2F442276" w14:textId="77777777">
                      <w:pPr>
                        <w:pStyle w:val="Bold2"/>
                        <w:spacing w:line="240" w:lineRule="auto"/>
                        <w:rPr>
                          <w:color w:val="00C600"/>
                        </w:rPr>
                      </w:pPr>
                      <w:r>
                        <w:rPr>
                          <w:noProof/>
                          <w:color w:val="00C600"/>
                        </w:rPr>
                        <w:drawing>
                          <wp:inline distT="0" distB="0" distL="0" distR="0" wp14:anchorId="6ED5362E" wp14:editId="048C77FA">
                            <wp:extent cx="2636890" cy="457200"/>
                            <wp:effectExtent l="0" t="0" r="5080" b="0"/>
                            <wp:docPr id="4751071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714" name="Graphic 47510714"/>
                                    <pic:cNvPicPr/>
                                  </pic:nvPicPr>
                                  <pic:blipFill>
                                    <a:blip r:embed="rId13">
                                      <a:extLst>
                                        <a:ext uri="{96DAC541-7B7A-43D3-8B79-37D633B846F1}">
                                          <asvg:svgBlip xmlns:asvg="http://schemas.microsoft.com/office/drawing/2016/SVG/main" r:embed="rId14"/>
                                        </a:ext>
                                      </a:extLst>
                                    </a:blip>
                                    <a:stretch>
                                      <a:fillRect/>
                                    </a:stretch>
                                  </pic:blipFill>
                                  <pic:spPr>
                                    <a:xfrm>
                                      <a:off x="0" y="0"/>
                                      <a:ext cx="2773857" cy="480948"/>
                                    </a:xfrm>
                                    <a:prstGeom prst="rect">
                                      <a:avLst/>
                                    </a:prstGeom>
                                  </pic:spPr>
                                </pic:pic>
                              </a:graphicData>
                            </a:graphic>
                          </wp:inline>
                        </w:drawing>
                      </w:r>
                    </w:p>
                  </w:txbxContent>
                </v:textbox>
                <w10:wrap type="square"/>
              </v:shape>
            </w:pict>
          </mc:Fallback>
        </mc:AlternateContent>
      </w:r>
    </w:p>
    <w:p w:rsidRPr="00574797" w:rsidR="00583A93" w:rsidRDefault="00583A93" w14:paraId="0BE0DAB5" w14:textId="77777777"/>
    <w:p w:rsidRPr="00574797" w:rsidR="00583A93" w:rsidRDefault="00583A93" w14:paraId="4C32F8A4" w14:textId="77777777"/>
    <w:p w:rsidRPr="00574797" w:rsidR="00583A93" w:rsidRDefault="00583A93" w14:paraId="5A798FD5" w14:textId="77777777"/>
    <w:p w:rsidRPr="00574797" w:rsidR="00583A93" w:rsidRDefault="00583A93" w14:paraId="048FB992" w14:textId="77777777"/>
    <w:p w:rsidRPr="00574797" w:rsidR="00066C08" w:rsidRDefault="00066C08" w14:paraId="18CECBB1" w14:textId="77777777">
      <w:r w:rsidRPr="00574797">
        <w:br w:type="page"/>
      </w:r>
    </w:p>
    <w:p w:rsidRPr="00574797" w:rsidR="00F52579" w:rsidP="00056928" w:rsidRDefault="003B49F5" w14:paraId="5068FAE0" w14:textId="77777777">
      <w:pPr>
        <w:pStyle w:val="TableTitle"/>
      </w:pPr>
      <w:r w:rsidRPr="00574797">
        <w:t>Document Information</w:t>
      </w:r>
    </w:p>
    <w:tbl>
      <w:tblPr>
        <w:tblStyle w:val="ChamonixPlain"/>
        <w:tblW w:w="0" w:type="auto"/>
        <w:tblLook w:val="0480" w:firstRow="0" w:lastRow="0" w:firstColumn="1" w:lastColumn="0" w:noHBand="0" w:noVBand="1"/>
      </w:tblPr>
      <w:tblGrid>
        <w:gridCol w:w="2694"/>
        <w:gridCol w:w="7052"/>
      </w:tblGrid>
      <w:tr w:rsidRPr="00574797" w:rsidR="00793F19" w:rsidTr="3DE38D1E" w14:paraId="26F355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574797" w:rsidR="00793F19" w:rsidP="002C776B" w:rsidRDefault="00793F19" w14:paraId="666D3857" w14:textId="77777777">
            <w:pPr>
              <w:rPr>
                <w:b/>
                <w:bCs/>
              </w:rPr>
            </w:pPr>
            <w:r w:rsidRPr="00574797">
              <w:rPr>
                <w:b/>
                <w:bCs/>
              </w:rPr>
              <w:t>Document Owner</w:t>
            </w:r>
          </w:p>
        </w:tc>
        <w:tc>
          <w:tcPr>
            <w:tcW w:w="7052" w:type="dxa"/>
          </w:tcPr>
          <w:p w:rsidRPr="00574797" w:rsidR="00793F19" w:rsidRDefault="110C1F93" w14:paraId="07176110" w14:textId="345DAFE7">
            <w:pPr>
              <w:cnfStyle w:val="000000100000" w:firstRow="0" w:lastRow="0" w:firstColumn="0" w:lastColumn="0" w:oddVBand="0" w:evenVBand="0" w:oddHBand="1" w:evenHBand="0" w:firstRowFirstColumn="0" w:firstRowLastColumn="0" w:lastRowFirstColumn="0" w:lastRowLastColumn="0"/>
            </w:pPr>
            <w:r w:rsidRPr="00574797">
              <w:t>Chamonix IT Management Consulting Pty. Ltd.</w:t>
            </w:r>
          </w:p>
        </w:tc>
      </w:tr>
      <w:tr w:rsidRPr="00574797" w:rsidR="00793F19" w:rsidTr="3DE38D1E" w14:paraId="19DD0802" w14:textId="77777777">
        <w:tc>
          <w:tcPr>
            <w:cnfStyle w:val="001000000000" w:firstRow="0" w:lastRow="0" w:firstColumn="1" w:lastColumn="0" w:oddVBand="0" w:evenVBand="0" w:oddHBand="0" w:evenHBand="0" w:firstRowFirstColumn="0" w:firstRowLastColumn="0" w:lastRowFirstColumn="0" w:lastRowLastColumn="0"/>
            <w:tcW w:w="2694" w:type="dxa"/>
          </w:tcPr>
          <w:p w:rsidRPr="00574797" w:rsidR="00793F19" w:rsidP="002C776B" w:rsidRDefault="00793F19" w14:paraId="6017087E" w14:textId="77777777">
            <w:pPr>
              <w:rPr>
                <w:b/>
                <w:bCs/>
              </w:rPr>
            </w:pPr>
            <w:r w:rsidRPr="00574797">
              <w:rPr>
                <w:b/>
                <w:bCs/>
              </w:rPr>
              <w:t>Title</w:t>
            </w:r>
          </w:p>
        </w:tc>
        <w:tc>
          <w:tcPr>
            <w:tcW w:w="7052" w:type="dxa"/>
          </w:tcPr>
          <w:p w:rsidRPr="00574797" w:rsidR="00793F19" w:rsidP="002C776B" w:rsidRDefault="00C4094D" w14:paraId="6EADBA9D" w14:textId="358F6F80">
            <w:pPr>
              <w:cnfStyle w:val="000000000000" w:firstRow="0" w:lastRow="0" w:firstColumn="0" w:lastColumn="0" w:oddVBand="0" w:evenVBand="0" w:oddHBand="0" w:evenHBand="0" w:firstRowFirstColumn="0" w:firstRowLastColumn="0" w:lastRowFirstColumn="0" w:lastRowLastColumn="0"/>
            </w:pPr>
            <w:r w:rsidRPr="00574797">
              <w:t>SharePoint 2019 Environment Health Check Report</w:t>
            </w:r>
          </w:p>
        </w:tc>
      </w:tr>
      <w:tr w:rsidRPr="00574797" w:rsidR="00793F19" w:rsidTr="3DE38D1E" w14:paraId="3433BD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574797" w:rsidR="00793F19" w:rsidP="002C776B" w:rsidRDefault="00793F19" w14:paraId="4F88E8A7" w14:textId="77777777">
            <w:pPr>
              <w:rPr>
                <w:b/>
                <w:bCs/>
              </w:rPr>
            </w:pPr>
            <w:r w:rsidRPr="00574797">
              <w:rPr>
                <w:b/>
                <w:bCs/>
              </w:rPr>
              <w:t>Description</w:t>
            </w:r>
          </w:p>
        </w:tc>
        <w:tc>
          <w:tcPr>
            <w:tcW w:w="7052" w:type="dxa"/>
          </w:tcPr>
          <w:p w:rsidRPr="00574797" w:rsidR="00A1613F" w:rsidP="002C776B" w:rsidRDefault="00031F85" w14:paraId="4E561682" w14:textId="3D0FD567">
            <w:pPr>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This report presents the findings of a health check conducted on the Education Standards Board’s SharePoint 2019 environment. The health check aimed to identify the root causes of significant performance issues, including site and library unavailability, high CPU utilization, HTTP 503 errors, Security Token Service application failures, and other critical events</w:t>
            </w:r>
          </w:p>
          <w:p w:rsidRPr="00574797" w:rsidR="00A1613F" w:rsidP="00A1613F" w:rsidRDefault="00A1613F" w14:paraId="57AA6798" w14:textId="77777777">
            <w:pPr>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Reported Outages:</w:t>
            </w:r>
          </w:p>
          <w:p w:rsidRPr="00574797" w:rsidR="00A1613F" w:rsidP="00630DBC" w:rsidRDefault="00A1613F" w14:paraId="3F55216A" w14:textId="77777777">
            <w:pPr>
              <w:numPr>
                <w:ilvl w:val="0"/>
                <w:numId w:val="29"/>
              </w:numPr>
              <w:spacing w:before="0" w:after="160" w:line="278" w:lineRule="auto"/>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Monday, 29 July 2024, at 8:53 AM</w:t>
            </w:r>
          </w:p>
          <w:p w:rsidRPr="00574797" w:rsidR="00A1613F" w:rsidP="00630DBC" w:rsidRDefault="00A1613F" w14:paraId="525223C9" w14:textId="22FC447E">
            <w:pPr>
              <w:numPr>
                <w:ilvl w:val="0"/>
                <w:numId w:val="29"/>
              </w:numPr>
              <w:spacing w:before="0" w:after="160" w:line="278" w:lineRule="auto"/>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Wednesday, 04 September 2024, at 9:20 AM</w:t>
            </w:r>
          </w:p>
        </w:tc>
      </w:tr>
      <w:tr w:rsidRPr="00574797" w:rsidR="00793F19" w:rsidTr="3DE38D1E" w14:paraId="435EAE96" w14:textId="77777777">
        <w:tc>
          <w:tcPr>
            <w:cnfStyle w:val="001000000000" w:firstRow="0" w:lastRow="0" w:firstColumn="1" w:lastColumn="0" w:oddVBand="0" w:evenVBand="0" w:oddHBand="0" w:evenHBand="0" w:firstRowFirstColumn="0" w:firstRowLastColumn="0" w:lastRowFirstColumn="0" w:lastRowLastColumn="0"/>
            <w:tcW w:w="2694" w:type="dxa"/>
          </w:tcPr>
          <w:p w:rsidRPr="00574797" w:rsidR="00793F19" w:rsidP="002C776B" w:rsidRDefault="00793F19" w14:paraId="3FE845D5" w14:textId="77777777">
            <w:pPr>
              <w:rPr>
                <w:b/>
                <w:bCs/>
              </w:rPr>
            </w:pPr>
            <w:r w:rsidRPr="00574797">
              <w:rPr>
                <w:b/>
                <w:bCs/>
              </w:rPr>
              <w:t>For Client</w:t>
            </w:r>
          </w:p>
        </w:tc>
        <w:tc>
          <w:tcPr>
            <w:tcW w:w="7052" w:type="dxa"/>
          </w:tcPr>
          <w:p w:rsidRPr="00574797" w:rsidR="00793F19" w:rsidP="002C776B" w:rsidRDefault="00C1760B" w14:paraId="4CCBD95D" w14:textId="2A1CE6FF">
            <w:pPr>
              <w:cnfStyle w:val="000000000000" w:firstRow="0" w:lastRow="0" w:firstColumn="0" w:lastColumn="0" w:oddVBand="0" w:evenVBand="0" w:oddHBand="0" w:evenHBand="0" w:firstRowFirstColumn="0" w:firstRowLastColumn="0" w:lastRowFirstColumn="0" w:lastRowLastColumn="0"/>
            </w:pPr>
            <w:r w:rsidRPr="00574797">
              <w:t>Education Standard</w:t>
            </w:r>
            <w:r w:rsidRPr="00574797" w:rsidR="7BDB46BB">
              <w:t>s</w:t>
            </w:r>
            <w:r w:rsidRPr="00574797">
              <w:t xml:space="preserve"> Board</w:t>
            </w:r>
            <w:r w:rsidRPr="00574797" w:rsidR="6C5E0A82">
              <w:t>, South Australia</w:t>
            </w:r>
          </w:p>
        </w:tc>
      </w:tr>
    </w:tbl>
    <w:p w:rsidRPr="00574797" w:rsidR="002C776B" w:rsidP="002C776B" w:rsidRDefault="002C776B" w14:paraId="225C7641" w14:textId="77777777"/>
    <w:p w:rsidRPr="00574797" w:rsidR="0083696C" w:rsidP="003B49F5" w:rsidRDefault="003B49F5" w14:paraId="50315336" w14:textId="77777777">
      <w:pPr>
        <w:pStyle w:val="TableTitle"/>
      </w:pPr>
      <w:r w:rsidRPr="00574797">
        <w:t>Change History</w:t>
      </w:r>
    </w:p>
    <w:tbl>
      <w:tblPr>
        <w:tblStyle w:val="TableGrid"/>
        <w:tblW w:w="9724" w:type="dxa"/>
        <w:tblLook w:val="04A0" w:firstRow="1" w:lastRow="0" w:firstColumn="1" w:lastColumn="0" w:noHBand="0" w:noVBand="1"/>
      </w:tblPr>
      <w:tblGrid>
        <w:gridCol w:w="1701"/>
        <w:gridCol w:w="1701"/>
        <w:gridCol w:w="2835"/>
        <w:gridCol w:w="3487"/>
      </w:tblGrid>
      <w:tr w:rsidRPr="00574797" w:rsidR="00334746" w:rsidTr="3DE38D1E" w14:paraId="77B1712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Pr="00574797" w:rsidR="00334746" w:rsidP="007C02F3" w:rsidRDefault="00204797" w14:paraId="0F520FEB" w14:textId="77777777">
            <w:r w:rsidRPr="00574797">
              <w:t>Version</w:t>
            </w:r>
          </w:p>
        </w:tc>
        <w:tc>
          <w:tcPr>
            <w:tcW w:w="1701" w:type="dxa"/>
          </w:tcPr>
          <w:p w:rsidRPr="00574797" w:rsidR="00334746" w:rsidP="007C02F3" w:rsidRDefault="00334746" w14:paraId="5A3960EB" w14:textId="77777777">
            <w:pPr>
              <w:cnfStyle w:val="100000000000" w:firstRow="1" w:lastRow="0" w:firstColumn="0" w:lastColumn="0" w:oddVBand="0" w:evenVBand="0" w:oddHBand="0" w:evenHBand="0" w:firstRowFirstColumn="0" w:firstRowLastColumn="0" w:lastRowFirstColumn="0" w:lastRowLastColumn="0"/>
            </w:pPr>
            <w:r w:rsidRPr="00574797">
              <w:t>Dated</w:t>
            </w:r>
          </w:p>
        </w:tc>
        <w:tc>
          <w:tcPr>
            <w:tcW w:w="2835" w:type="dxa"/>
          </w:tcPr>
          <w:p w:rsidRPr="00574797" w:rsidR="00334746" w:rsidP="007C02F3" w:rsidRDefault="00334746" w14:paraId="6647FA33" w14:textId="77777777">
            <w:pPr>
              <w:cnfStyle w:val="100000000000" w:firstRow="1" w:lastRow="0" w:firstColumn="0" w:lastColumn="0" w:oddVBand="0" w:evenVBand="0" w:oddHBand="0" w:evenHBand="0" w:firstRowFirstColumn="0" w:firstRowLastColumn="0" w:lastRowFirstColumn="0" w:lastRowLastColumn="0"/>
            </w:pPr>
            <w:r w:rsidRPr="00574797">
              <w:t>Reviewed / Approved</w:t>
            </w:r>
          </w:p>
        </w:tc>
        <w:tc>
          <w:tcPr>
            <w:tcW w:w="3487" w:type="dxa"/>
          </w:tcPr>
          <w:p w:rsidRPr="00574797" w:rsidR="00334746" w:rsidP="007C02F3" w:rsidRDefault="00334746" w14:paraId="725666C4" w14:textId="77777777">
            <w:pPr>
              <w:cnfStyle w:val="100000000000" w:firstRow="1" w:lastRow="0" w:firstColumn="0" w:lastColumn="0" w:oddVBand="0" w:evenVBand="0" w:oddHBand="0" w:evenHBand="0" w:firstRowFirstColumn="0" w:firstRowLastColumn="0" w:lastRowFirstColumn="0" w:lastRowLastColumn="0"/>
            </w:pPr>
            <w:r w:rsidRPr="00574797">
              <w:t>Change Summary</w:t>
            </w:r>
          </w:p>
        </w:tc>
      </w:tr>
      <w:tr w:rsidRPr="00574797" w:rsidR="00334746" w:rsidTr="3DE38D1E" w14:paraId="59D34F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Pr="00574797" w:rsidR="00334746" w:rsidP="007C02F3" w:rsidRDefault="00334746" w14:paraId="6D4EBA0F" w14:textId="77777777">
            <w:r w:rsidRPr="00574797">
              <w:t>0.1</w:t>
            </w:r>
          </w:p>
        </w:tc>
        <w:tc>
          <w:tcPr>
            <w:tcW w:w="1701" w:type="dxa"/>
          </w:tcPr>
          <w:p w:rsidRPr="00574797" w:rsidR="00334746" w:rsidP="007C02F3" w:rsidRDefault="002913EC" w14:paraId="0044CA03" w14:textId="5AA86035">
            <w:pPr>
              <w:cnfStyle w:val="000000100000" w:firstRow="0" w:lastRow="0" w:firstColumn="0" w:lastColumn="0" w:oddVBand="0" w:evenVBand="0" w:oddHBand="1" w:evenHBand="0" w:firstRowFirstColumn="0" w:firstRowLastColumn="0" w:lastRowFirstColumn="0" w:lastRowLastColumn="0"/>
            </w:pPr>
            <w:r w:rsidRPr="00574797">
              <w:t>14</w:t>
            </w:r>
            <w:r w:rsidRPr="00574797" w:rsidR="00334746">
              <w:t>/</w:t>
            </w:r>
            <w:r w:rsidRPr="00574797">
              <w:t>11</w:t>
            </w:r>
            <w:r w:rsidRPr="00574797" w:rsidR="00334746">
              <w:t>/</w:t>
            </w:r>
            <w:r w:rsidRPr="00574797">
              <w:t>2024</w:t>
            </w:r>
          </w:p>
        </w:tc>
        <w:tc>
          <w:tcPr>
            <w:tcW w:w="2835" w:type="dxa"/>
          </w:tcPr>
          <w:p w:rsidRPr="00574797" w:rsidR="00334746" w:rsidRDefault="407C17CC" w14:paraId="6A06929B" w14:textId="2895068D">
            <w:pPr>
              <w:cnfStyle w:val="000000100000" w:firstRow="0" w:lastRow="0" w:firstColumn="0" w:lastColumn="0" w:oddVBand="0" w:evenVBand="0" w:oddHBand="1" w:evenHBand="0" w:firstRowFirstColumn="0" w:firstRowLastColumn="0" w:lastRowFirstColumn="0" w:lastRowLastColumn="0"/>
            </w:pPr>
            <w:r w:rsidRPr="00574797">
              <w:t>Ruwan Siriwardana</w:t>
            </w:r>
          </w:p>
        </w:tc>
        <w:tc>
          <w:tcPr>
            <w:tcW w:w="3487" w:type="dxa"/>
          </w:tcPr>
          <w:p w:rsidRPr="00574797" w:rsidR="00334746" w:rsidP="007C02F3" w:rsidRDefault="1B7FECBD" w14:paraId="19332306" w14:textId="78291FFE">
            <w:pPr>
              <w:cnfStyle w:val="000000100000" w:firstRow="0" w:lastRow="0" w:firstColumn="0" w:lastColumn="0" w:oddVBand="0" w:evenVBand="0" w:oddHBand="1" w:evenHBand="0" w:firstRowFirstColumn="0" w:firstRowLastColumn="0" w:lastRowFirstColumn="0" w:lastRowLastColumn="0"/>
            </w:pPr>
            <w:r w:rsidRPr="00574797">
              <w:t>Initial D</w:t>
            </w:r>
            <w:r w:rsidRPr="00574797" w:rsidR="1C5AEC28">
              <w:t>raft</w:t>
            </w:r>
          </w:p>
        </w:tc>
      </w:tr>
      <w:tr w:rsidRPr="00574797" w:rsidR="3DE38D1E" w:rsidTr="3DE38D1E" w14:paraId="450CF38C" w14:textId="77777777">
        <w:trPr>
          <w:trHeight w:val="300"/>
        </w:trPr>
        <w:tc>
          <w:tcPr>
            <w:cnfStyle w:val="001000000000" w:firstRow="0" w:lastRow="0" w:firstColumn="1" w:lastColumn="0" w:oddVBand="0" w:evenVBand="0" w:oddHBand="0" w:evenHBand="0" w:firstRowFirstColumn="0" w:firstRowLastColumn="0" w:lastRowFirstColumn="0" w:lastRowLastColumn="0"/>
            <w:tcW w:w="1701" w:type="dxa"/>
          </w:tcPr>
          <w:p w:rsidRPr="00574797" w:rsidR="54943324" w:rsidP="3DE38D1E" w:rsidRDefault="54943324" w14:paraId="2EC1DC46" w14:textId="6BF8CB59">
            <w:r w:rsidRPr="00574797">
              <w:t>0.2</w:t>
            </w:r>
          </w:p>
        </w:tc>
        <w:tc>
          <w:tcPr>
            <w:tcW w:w="1701" w:type="dxa"/>
          </w:tcPr>
          <w:p w:rsidRPr="00574797" w:rsidR="54943324" w:rsidP="3DE38D1E" w:rsidRDefault="54943324" w14:paraId="5E5AFC9E" w14:textId="06DB31DF">
            <w:pPr>
              <w:cnfStyle w:val="000000000000" w:firstRow="0" w:lastRow="0" w:firstColumn="0" w:lastColumn="0" w:oddVBand="0" w:evenVBand="0" w:oddHBand="0" w:evenHBand="0" w:firstRowFirstColumn="0" w:firstRowLastColumn="0" w:lastRowFirstColumn="0" w:lastRowLastColumn="0"/>
            </w:pPr>
            <w:r w:rsidRPr="00574797">
              <w:t>18/11/2024</w:t>
            </w:r>
          </w:p>
        </w:tc>
        <w:tc>
          <w:tcPr>
            <w:tcW w:w="2835" w:type="dxa"/>
          </w:tcPr>
          <w:p w:rsidRPr="00574797" w:rsidR="54943324" w:rsidP="3DE38D1E" w:rsidRDefault="54943324" w14:paraId="2AA2B0B0" w14:textId="3E29AD62">
            <w:pPr>
              <w:cnfStyle w:val="000000000000" w:firstRow="0" w:lastRow="0" w:firstColumn="0" w:lastColumn="0" w:oddVBand="0" w:evenVBand="0" w:oddHBand="0" w:evenHBand="0" w:firstRowFirstColumn="0" w:firstRowLastColumn="0" w:lastRowFirstColumn="0" w:lastRowLastColumn="0"/>
            </w:pPr>
            <w:r w:rsidRPr="00574797">
              <w:t>Jack McGrath</w:t>
            </w:r>
          </w:p>
        </w:tc>
        <w:tc>
          <w:tcPr>
            <w:tcW w:w="3487" w:type="dxa"/>
          </w:tcPr>
          <w:p w:rsidRPr="00574797" w:rsidR="54943324" w:rsidP="3DE38D1E" w:rsidRDefault="54943324" w14:paraId="6FEAA9AB" w14:textId="6CC30167">
            <w:pPr>
              <w:cnfStyle w:val="000000000000" w:firstRow="0" w:lastRow="0" w:firstColumn="0" w:lastColumn="0" w:oddVBand="0" w:evenVBand="0" w:oddHBand="0" w:evenHBand="0" w:firstRowFirstColumn="0" w:firstRowLastColumn="0" w:lastRowFirstColumn="0" w:lastRowLastColumn="0"/>
            </w:pPr>
            <w:r w:rsidRPr="00574797">
              <w:t>Reviewed Draft</w:t>
            </w:r>
          </w:p>
        </w:tc>
      </w:tr>
      <w:tr w:rsidRPr="00574797" w:rsidR="002C776B" w:rsidTr="3DE38D1E" w14:paraId="2904D2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Pr="00574797" w:rsidR="00334746" w:rsidP="007C02F3" w:rsidRDefault="00334746" w14:paraId="1A9C10C6" w14:textId="77777777">
            <w:r w:rsidRPr="00574797">
              <w:t>1.0</w:t>
            </w:r>
          </w:p>
        </w:tc>
        <w:tc>
          <w:tcPr>
            <w:tcW w:w="1701" w:type="dxa"/>
          </w:tcPr>
          <w:p w:rsidRPr="00574797" w:rsidR="00334746" w:rsidP="007C02F3" w:rsidRDefault="002913EC" w14:paraId="703C4A87" w14:textId="200A69B4">
            <w:pPr>
              <w:cnfStyle w:val="000000100000" w:firstRow="0" w:lastRow="0" w:firstColumn="0" w:lastColumn="0" w:oddVBand="0" w:evenVBand="0" w:oddHBand="1" w:evenHBand="0" w:firstRowFirstColumn="0" w:firstRowLastColumn="0" w:lastRowFirstColumn="0" w:lastRowLastColumn="0"/>
            </w:pPr>
            <w:r w:rsidRPr="00574797">
              <w:t>18</w:t>
            </w:r>
            <w:r w:rsidRPr="00574797" w:rsidR="00334746">
              <w:t>/</w:t>
            </w:r>
            <w:r w:rsidRPr="00574797">
              <w:t>11</w:t>
            </w:r>
            <w:r w:rsidRPr="00574797" w:rsidR="00334746">
              <w:t>/</w:t>
            </w:r>
            <w:r w:rsidRPr="00574797">
              <w:t>2024</w:t>
            </w:r>
          </w:p>
        </w:tc>
        <w:tc>
          <w:tcPr>
            <w:tcW w:w="2835" w:type="dxa"/>
          </w:tcPr>
          <w:p w:rsidRPr="00574797" w:rsidR="00334746" w:rsidP="007C02F3" w:rsidRDefault="0FC16704" w14:paraId="54040BA3" w14:textId="5CBD4C22">
            <w:pPr>
              <w:cnfStyle w:val="000000100000" w:firstRow="0" w:lastRow="0" w:firstColumn="0" w:lastColumn="0" w:oddVBand="0" w:evenVBand="0" w:oddHBand="1" w:evenHBand="0" w:firstRowFirstColumn="0" w:firstRowLastColumn="0" w:lastRowFirstColumn="0" w:lastRowLastColumn="0"/>
            </w:pPr>
            <w:r w:rsidRPr="00574797">
              <w:t>Ruwan Siriwardana</w:t>
            </w:r>
          </w:p>
        </w:tc>
        <w:tc>
          <w:tcPr>
            <w:tcW w:w="3487" w:type="dxa"/>
          </w:tcPr>
          <w:p w:rsidRPr="00574797" w:rsidR="00334746" w:rsidP="007C02F3" w:rsidRDefault="00334746" w14:paraId="3A3F49F3" w14:textId="77777777">
            <w:pPr>
              <w:cnfStyle w:val="000000100000" w:firstRow="0" w:lastRow="0" w:firstColumn="0" w:lastColumn="0" w:oddVBand="0" w:evenVBand="0" w:oddHBand="1" w:evenHBand="0" w:firstRowFirstColumn="0" w:firstRowLastColumn="0" w:lastRowFirstColumn="0" w:lastRowLastColumn="0"/>
            </w:pPr>
            <w:r w:rsidRPr="00574797">
              <w:t>Final version released to customer</w:t>
            </w:r>
          </w:p>
        </w:tc>
      </w:tr>
    </w:tbl>
    <w:p w:rsidRPr="00574797" w:rsidR="007C02F3" w:rsidP="007C02F3" w:rsidRDefault="007C02F3" w14:paraId="38FA662E" w14:textId="77777777"/>
    <w:p w:rsidRPr="00574797" w:rsidR="007C02F3" w:rsidP="0083696C" w:rsidRDefault="0083696C" w14:paraId="792ED46A" w14:textId="77777777">
      <w:pPr>
        <w:pStyle w:val="TableTitle"/>
      </w:pPr>
      <w:r w:rsidRPr="00574797">
        <w:t>Related Documents</w:t>
      </w:r>
    </w:p>
    <w:tbl>
      <w:tblPr>
        <w:tblStyle w:val="TableGrid"/>
        <w:tblW w:w="0" w:type="auto"/>
        <w:tblLook w:val="04A0" w:firstRow="1" w:lastRow="0" w:firstColumn="1" w:lastColumn="0" w:noHBand="0" w:noVBand="1"/>
      </w:tblPr>
      <w:tblGrid>
        <w:gridCol w:w="1701"/>
        <w:gridCol w:w="4535"/>
        <w:gridCol w:w="3487"/>
      </w:tblGrid>
      <w:tr w:rsidRPr="00574797" w:rsidR="003B49F5" w:rsidTr="00056928" w14:paraId="1A34C8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Pr="00574797" w:rsidR="003B49F5" w:rsidP="003B49F5" w:rsidRDefault="003B49F5" w14:paraId="1497E151" w14:textId="77777777">
            <w:r w:rsidRPr="00574797">
              <w:t>ID</w:t>
            </w:r>
          </w:p>
        </w:tc>
        <w:tc>
          <w:tcPr>
            <w:tcW w:w="4535" w:type="dxa"/>
          </w:tcPr>
          <w:p w:rsidRPr="00574797" w:rsidR="003B49F5" w:rsidP="003B49F5" w:rsidRDefault="003B49F5" w14:paraId="21ABAF2D" w14:textId="77777777">
            <w:pPr>
              <w:cnfStyle w:val="100000000000" w:firstRow="1" w:lastRow="0" w:firstColumn="0" w:lastColumn="0" w:oddVBand="0" w:evenVBand="0" w:oddHBand="0" w:evenHBand="0" w:firstRowFirstColumn="0" w:firstRowLastColumn="0" w:lastRowFirstColumn="0" w:lastRowLastColumn="0"/>
            </w:pPr>
            <w:r w:rsidRPr="00574797">
              <w:t>Document Name</w:t>
            </w:r>
          </w:p>
        </w:tc>
        <w:tc>
          <w:tcPr>
            <w:tcW w:w="3487" w:type="dxa"/>
          </w:tcPr>
          <w:p w:rsidRPr="00574797" w:rsidR="003B49F5" w:rsidP="003B49F5" w:rsidRDefault="003B49F5" w14:paraId="526C2784" w14:textId="77777777">
            <w:pPr>
              <w:cnfStyle w:val="100000000000" w:firstRow="1" w:lastRow="0" w:firstColumn="0" w:lastColumn="0" w:oddVBand="0" w:evenVBand="0" w:oddHBand="0" w:evenHBand="0" w:firstRowFirstColumn="0" w:firstRowLastColumn="0" w:lastRowFirstColumn="0" w:lastRowLastColumn="0"/>
            </w:pPr>
            <w:r w:rsidRPr="00574797">
              <w:t>Version</w:t>
            </w:r>
          </w:p>
        </w:tc>
      </w:tr>
      <w:tr w:rsidRPr="00574797" w:rsidR="003B49F5" w:rsidTr="00056928" w14:paraId="4A4741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Pr="00574797" w:rsidR="003B49F5" w:rsidP="003B49F5" w:rsidRDefault="003B49F5" w14:paraId="75FAA0EA" w14:textId="77777777">
            <w:r w:rsidRPr="00574797">
              <w:t>01</w:t>
            </w:r>
          </w:p>
        </w:tc>
        <w:tc>
          <w:tcPr>
            <w:tcW w:w="4535" w:type="dxa"/>
          </w:tcPr>
          <w:p w:rsidRPr="00574797" w:rsidR="003B49F5" w:rsidP="003B49F5" w:rsidRDefault="00835AC5" w14:paraId="2AFC399B" w14:textId="1C38DF2D">
            <w:pPr>
              <w:cnfStyle w:val="000000100000" w:firstRow="0" w:lastRow="0" w:firstColumn="0" w:lastColumn="0" w:oddVBand="0" w:evenVBand="0" w:oddHBand="1" w:evenHBand="0" w:firstRowFirstColumn="0" w:firstRowLastColumn="0" w:lastRowFirstColumn="0" w:lastRowLastColumn="0"/>
            </w:pPr>
            <w:r w:rsidRPr="00574797">
              <w:rPr>
                <w:rFonts w:cs="Arial"/>
                <w:szCs w:val="22"/>
              </w:rPr>
              <w:t>SharePoint DB Shrink Tasks</w:t>
            </w:r>
          </w:p>
        </w:tc>
        <w:tc>
          <w:tcPr>
            <w:tcW w:w="3487" w:type="dxa"/>
          </w:tcPr>
          <w:p w:rsidRPr="00574797" w:rsidR="003B49F5" w:rsidP="003B49F5" w:rsidRDefault="00835AC5" w14:paraId="293AA7E2" w14:textId="3F4ADC51">
            <w:pPr>
              <w:cnfStyle w:val="000000100000" w:firstRow="0" w:lastRow="0" w:firstColumn="0" w:lastColumn="0" w:oddVBand="0" w:evenVBand="0" w:oddHBand="1" w:evenHBand="0" w:firstRowFirstColumn="0" w:firstRowLastColumn="0" w:lastRowFirstColumn="0" w:lastRowLastColumn="0"/>
            </w:pPr>
            <w:r w:rsidRPr="00574797">
              <w:t>1.0</w:t>
            </w:r>
          </w:p>
        </w:tc>
      </w:tr>
    </w:tbl>
    <w:p w:rsidRPr="00574797" w:rsidR="003B49F5" w:rsidP="003B49F5" w:rsidRDefault="003B49F5" w14:paraId="5EAC0ADF" w14:textId="77777777"/>
    <w:p w:rsidRPr="00574797" w:rsidR="005A5273" w:rsidP="003B49F5" w:rsidRDefault="005A5273" w14:paraId="0DDD5702" w14:textId="77777777"/>
    <w:p w:rsidRPr="00574797" w:rsidR="005A5273" w:rsidP="794E02EC" w:rsidRDefault="005A5273" w14:paraId="2F55283A" w14:textId="3FE08938"/>
    <w:p w:rsidRPr="00574797" w:rsidR="003B49F5" w:rsidP="003B49F5" w:rsidRDefault="003B49F5" w14:paraId="0929FE28" w14:textId="77777777">
      <w:pPr>
        <w:pStyle w:val="TableTitle"/>
      </w:pPr>
      <w:r w:rsidRPr="00574797">
        <w:t>Definitions, Abbreviations &amp; Acronyms</w:t>
      </w:r>
    </w:p>
    <w:tbl>
      <w:tblPr>
        <w:tblStyle w:val="TableGrid"/>
        <w:tblW w:w="0" w:type="auto"/>
        <w:tblLook w:val="04A0" w:firstRow="1" w:lastRow="0" w:firstColumn="1" w:lastColumn="0" w:noHBand="0" w:noVBand="1"/>
      </w:tblPr>
      <w:tblGrid>
        <w:gridCol w:w="2127"/>
        <w:gridCol w:w="7619"/>
      </w:tblGrid>
      <w:tr w:rsidRPr="00574797" w:rsidR="00F52579" w:rsidTr="00056928" w14:paraId="3FBC7C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Pr="00574797" w:rsidR="00F52579" w:rsidP="00E82727" w:rsidRDefault="00F52579" w14:paraId="2B0802A6" w14:textId="77777777">
            <w:r w:rsidRPr="00574797">
              <w:t xml:space="preserve">Term </w:t>
            </w:r>
          </w:p>
        </w:tc>
        <w:tc>
          <w:tcPr>
            <w:tcW w:w="7619" w:type="dxa"/>
          </w:tcPr>
          <w:p w:rsidRPr="00574797" w:rsidR="00F52579" w:rsidP="00E82727" w:rsidRDefault="00F52579" w14:paraId="6D5A6408" w14:textId="77777777">
            <w:pPr>
              <w:cnfStyle w:val="100000000000" w:firstRow="1" w:lastRow="0" w:firstColumn="0" w:lastColumn="0" w:oddVBand="0" w:evenVBand="0" w:oddHBand="0" w:evenHBand="0" w:firstRowFirstColumn="0" w:firstRowLastColumn="0" w:lastRowFirstColumn="0" w:lastRowLastColumn="0"/>
            </w:pPr>
            <w:r w:rsidRPr="00574797">
              <w:t>Definition</w:t>
            </w:r>
          </w:p>
        </w:tc>
      </w:tr>
      <w:tr w:rsidRPr="00574797" w:rsidR="00F52579" w:rsidTr="00056928" w14:paraId="38398D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Pr="00574797" w:rsidR="00F52579" w:rsidP="00E82727" w:rsidRDefault="005A5273" w14:paraId="3D112082" w14:textId="1A1E1B84">
            <w:r w:rsidRPr="00574797">
              <w:t>Crawling</w:t>
            </w:r>
          </w:p>
        </w:tc>
        <w:tc>
          <w:tcPr>
            <w:tcW w:w="7619" w:type="dxa"/>
          </w:tcPr>
          <w:p w:rsidRPr="00574797" w:rsidR="00F52579" w:rsidP="00E82727" w:rsidRDefault="00156D83" w14:paraId="5518EC99" w14:textId="068ACB4C">
            <w:pPr>
              <w:cnfStyle w:val="000000100000" w:firstRow="0" w:lastRow="0" w:firstColumn="0" w:lastColumn="0" w:oddVBand="0" w:evenVBand="0" w:oddHBand="1" w:evenHBand="0" w:firstRowFirstColumn="0" w:firstRowLastColumn="0" w:lastRowFirstColumn="0" w:lastRowLastColumn="0"/>
            </w:pPr>
            <w:r w:rsidRPr="00574797">
              <w:t xml:space="preserve">In SharePoint search, </w:t>
            </w:r>
            <w:r w:rsidRPr="00574797" w:rsidR="00305C22">
              <w:t>the</w:t>
            </w:r>
            <w:r w:rsidRPr="00574797" w:rsidR="00311395">
              <w:t xml:space="preserve"> </w:t>
            </w:r>
            <w:r w:rsidRPr="00574797" w:rsidR="008C36AD">
              <w:t>process by which the search system retrieves and processes content from SharePoint sites and any connected content sources. This process involves the search system scanning through the content to gather information and metadata, which is then used to build a searchable index</w:t>
            </w:r>
          </w:p>
        </w:tc>
      </w:tr>
      <w:tr w:rsidRPr="00574797" w:rsidR="00056928" w:rsidTr="00056928" w14:paraId="79EF27E1" w14:textId="77777777">
        <w:tc>
          <w:tcPr>
            <w:cnfStyle w:val="001000000000" w:firstRow="0" w:lastRow="0" w:firstColumn="1" w:lastColumn="0" w:oddVBand="0" w:evenVBand="0" w:oddHBand="0" w:evenHBand="0" w:firstRowFirstColumn="0" w:firstRowLastColumn="0" w:lastRowFirstColumn="0" w:lastRowLastColumn="0"/>
            <w:tcW w:w="2127" w:type="dxa"/>
          </w:tcPr>
          <w:p w:rsidRPr="00574797" w:rsidR="00056928" w:rsidP="00E82727" w:rsidRDefault="005A5273" w14:paraId="12F4C694" w14:textId="10262E72">
            <w:r w:rsidRPr="00574797">
              <w:t>Indexing</w:t>
            </w:r>
            <w:r w:rsidRPr="00574797" w:rsidR="00056928">
              <w:t xml:space="preserve"> </w:t>
            </w:r>
          </w:p>
        </w:tc>
        <w:tc>
          <w:tcPr>
            <w:tcW w:w="7619" w:type="dxa"/>
          </w:tcPr>
          <w:p w:rsidRPr="00574797" w:rsidR="00056928" w:rsidP="00E82727" w:rsidRDefault="00962192" w14:paraId="5372E605" w14:textId="3D3FC057">
            <w:pPr>
              <w:cnfStyle w:val="000000000000" w:firstRow="0" w:lastRow="0" w:firstColumn="0" w:lastColumn="0" w:oddVBand="0" w:evenVBand="0" w:oddHBand="0" w:evenHBand="0" w:firstRowFirstColumn="0" w:firstRowLastColumn="0" w:lastRowFirstColumn="0" w:lastRowLastColumn="0"/>
            </w:pPr>
            <w:r w:rsidRPr="00574797">
              <w:t>In SharePoint search, indexing is the process of organizing and storing information from documents and other content so that it can be quickly retrieved during a search.</w:t>
            </w:r>
          </w:p>
        </w:tc>
      </w:tr>
    </w:tbl>
    <w:p w:rsidRPr="00574797" w:rsidR="00583A93" w:rsidP="00583A93" w:rsidRDefault="00583A93" w14:paraId="70B136D9" w14:textId="77777777"/>
    <w:p w:rsidRPr="00574797" w:rsidR="00F52579" w:rsidP="00C2732F" w:rsidRDefault="00F52579" w14:paraId="59922475" w14:textId="77777777">
      <w:pPr>
        <w:sectPr w:rsidRPr="00574797" w:rsidR="00F52579" w:rsidSect="00C2732F">
          <w:headerReference w:type="even" r:id="rId15"/>
          <w:headerReference w:type="default" r:id="rId16"/>
          <w:footerReference w:type="even" r:id="rId17"/>
          <w:footerReference w:type="default" r:id="rId18"/>
          <w:headerReference w:type="first" r:id="rId19"/>
          <w:footerReference w:type="first" r:id="rId20"/>
          <w:pgSz w:w="11900" w:h="16840" w:orient="portrait"/>
          <w:pgMar w:top="567" w:right="1077" w:bottom="1440" w:left="1077" w:header="170" w:footer="170" w:gutter="0"/>
          <w:cols w:space="708"/>
          <w:titlePg/>
          <w:docGrid w:linePitch="360"/>
        </w:sectPr>
      </w:pPr>
    </w:p>
    <w:p w:rsidRPr="00574797" w:rsidR="003B49F5" w:rsidP="00465CE8" w:rsidRDefault="004E3B3B" w14:paraId="568D7FA2" w14:textId="77777777">
      <w:pPr>
        <w:pStyle w:val="TableofContentsTitle"/>
      </w:pPr>
      <w:r w:rsidRPr="00574797">
        <w:t>Table of Contents</w:t>
      </w:r>
    </w:p>
    <w:p w:rsidRPr="00574797" w:rsidR="00DD3606" w:rsidP="59202128" w:rsidRDefault="794E02EC" w14:paraId="6FBD1A34" w14:textId="241B24A4">
      <w:pPr>
        <w:pStyle w:val="TOC1"/>
        <w:tabs>
          <w:tab w:val="left" w:pos="555"/>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39Z" w:id="0">
          <w:pPr/>
        </w:pPrChange>
      </w:pPr>
      <w:r>
        <w:fldChar w:fldCharType="begin"/>
      </w:r>
      <w:r>
        <w:instrText xml:space="preserve">TOC \o "1-9" \z \u \h</w:instrText>
      </w:r>
      <w:r>
        <w:fldChar w:fldCharType="separate"/>
      </w:r>
      <w:hyperlink w:anchor="_Toc1168658327">
        <w:r w:rsidRPr="59202128" w:rsidR="59202128">
          <w:rPr>
            <w:rStyle w:val="Hyperlink"/>
          </w:rPr>
          <w:t>1.</w:t>
        </w:r>
        <w:ins w:author="Jack McGrath" w:date="2024-11-18T22:06:40.537Z" w:id="630860720">
          <w:r>
            <w:tab/>
          </w:r>
        </w:ins>
        <w:r w:rsidRPr="59202128" w:rsidR="59202128">
          <w:rPr>
            <w:rStyle w:val="Hyperlink"/>
          </w:rPr>
          <w:t>Executive Summary</w:t>
        </w:r>
        <w:ins w:author="Jack McGrath" w:date="2024-11-18T22:06:40.538Z" w:id="1856990727">
          <w:r>
            <w:tab/>
          </w:r>
        </w:ins>
        <w:r>
          <w:fldChar w:fldCharType="begin"/>
        </w:r>
        <w:r>
          <w:instrText xml:space="preserve">PAGEREF _Toc1168658327 \h</w:instrText>
        </w:r>
        <w:r>
          <w:fldChar w:fldCharType="separate"/>
        </w:r>
        <w:r w:rsidRPr="59202128" w:rsidR="59202128">
          <w:rPr>
            <w:rStyle w:val="Hyperlink"/>
          </w:rPr>
          <w:t>4</w:t>
        </w:r>
        <w:r>
          <w:fldChar w:fldCharType="end"/>
        </w:r>
      </w:hyperlink>
    </w:p>
    <w:p w:rsidRPr="00574797" w:rsidR="00DD3606" w:rsidP="59202128" w:rsidRDefault="794E02EC" w14:paraId="44A329FC" w14:textId="11D5F5DE">
      <w:pPr>
        <w:pStyle w:val="TOC1"/>
        <w:tabs>
          <w:tab w:val="left" w:pos="555"/>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41Z" w:id="3">
          <w:pPr/>
        </w:pPrChange>
      </w:pPr>
      <w:hyperlink w:anchor="_Toc809087609">
        <w:r w:rsidRPr="59202128" w:rsidR="59202128">
          <w:rPr>
            <w:rStyle w:val="Hyperlink"/>
          </w:rPr>
          <w:t>2.</w:t>
        </w:r>
        <w:ins w:author="Jack McGrath" w:date="2024-11-18T22:06:40.541Z" w:id="163912547">
          <w:r>
            <w:tab/>
          </w:r>
        </w:ins>
        <w:r w:rsidRPr="59202128" w:rsidR="59202128">
          <w:rPr>
            <w:rStyle w:val="Hyperlink"/>
          </w:rPr>
          <w:t>Introduction</w:t>
        </w:r>
        <w:ins w:author="Jack McGrath" w:date="2024-11-18T22:06:40.541Z" w:id="1146430779">
          <w:r>
            <w:tab/>
          </w:r>
        </w:ins>
        <w:r>
          <w:fldChar w:fldCharType="begin"/>
        </w:r>
        <w:r>
          <w:instrText xml:space="preserve">PAGEREF _Toc809087609 \h</w:instrText>
        </w:r>
        <w:r>
          <w:fldChar w:fldCharType="separate"/>
        </w:r>
        <w:r w:rsidRPr="59202128" w:rsidR="59202128">
          <w:rPr>
            <w:rStyle w:val="Hyperlink"/>
          </w:rPr>
          <w:t>6</w:t>
        </w:r>
        <w:r>
          <w:fldChar w:fldCharType="end"/>
        </w:r>
      </w:hyperlink>
    </w:p>
    <w:p w:rsidRPr="00574797" w:rsidR="00DD3606" w:rsidP="59202128" w:rsidRDefault="794E02EC" w14:paraId="428E945E" w14:textId="454959B5">
      <w:pPr>
        <w:pStyle w:val="TOC2"/>
        <w:tabs>
          <w:tab w:val="left"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44Z" w:id="6">
          <w:pPr/>
        </w:pPrChange>
      </w:pPr>
      <w:hyperlink w:anchor="_Toc389102660">
        <w:r w:rsidRPr="59202128" w:rsidR="59202128">
          <w:rPr>
            <w:rStyle w:val="Hyperlink"/>
          </w:rPr>
          <w:t>2.1.</w:t>
        </w:r>
        <w:ins w:author="Jack McGrath" w:date="2024-11-18T22:06:40.543Z" w:id="1329943176">
          <w:r>
            <w:tab/>
          </w:r>
        </w:ins>
        <w:r w:rsidRPr="59202128" w:rsidR="59202128">
          <w:rPr>
            <w:rStyle w:val="Hyperlink"/>
          </w:rPr>
          <w:t>Background</w:t>
        </w:r>
        <w:ins w:author="Jack McGrath" w:date="2024-11-18T22:06:40.543Z" w:id="1780078728">
          <w:r>
            <w:tab/>
          </w:r>
        </w:ins>
        <w:r>
          <w:fldChar w:fldCharType="begin"/>
        </w:r>
        <w:r>
          <w:instrText xml:space="preserve">PAGEREF _Toc389102660 \h</w:instrText>
        </w:r>
        <w:r>
          <w:fldChar w:fldCharType="separate"/>
        </w:r>
        <w:r w:rsidRPr="59202128" w:rsidR="59202128">
          <w:rPr>
            <w:rStyle w:val="Hyperlink"/>
          </w:rPr>
          <w:t>6</w:t>
        </w:r>
        <w:r>
          <w:fldChar w:fldCharType="end"/>
        </w:r>
      </w:hyperlink>
    </w:p>
    <w:p w:rsidRPr="00574797" w:rsidR="00DD3606" w:rsidP="59202128" w:rsidRDefault="794E02EC" w14:paraId="72DEC298" w14:textId="0108FADF">
      <w:pPr>
        <w:pStyle w:val="TOC2"/>
        <w:tabs>
          <w:tab w:val="left"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46Z" w:id="9">
          <w:pPr/>
        </w:pPrChange>
      </w:pPr>
      <w:hyperlink w:anchor="_Toc1327295566">
        <w:r w:rsidRPr="59202128" w:rsidR="59202128">
          <w:rPr>
            <w:rStyle w:val="Hyperlink"/>
          </w:rPr>
          <w:t>2.2.</w:t>
        </w:r>
        <w:ins w:author="Jack McGrath" w:date="2024-11-18T22:06:40.545Z" w:id="1407536706">
          <w:r>
            <w:tab/>
          </w:r>
        </w:ins>
        <w:r w:rsidRPr="59202128" w:rsidR="59202128">
          <w:rPr>
            <w:rStyle w:val="Hyperlink"/>
          </w:rPr>
          <w:t>Objectives and Scope</w:t>
        </w:r>
        <w:ins w:author="Jack McGrath" w:date="2024-11-18T22:06:40.545Z" w:id="535370837">
          <w:r>
            <w:tab/>
          </w:r>
        </w:ins>
        <w:r>
          <w:fldChar w:fldCharType="begin"/>
        </w:r>
        <w:r>
          <w:instrText xml:space="preserve">PAGEREF _Toc1327295566 \h</w:instrText>
        </w:r>
        <w:r>
          <w:fldChar w:fldCharType="separate"/>
        </w:r>
        <w:r w:rsidRPr="59202128" w:rsidR="59202128">
          <w:rPr>
            <w:rStyle w:val="Hyperlink"/>
          </w:rPr>
          <w:t>6</w:t>
        </w:r>
        <w:r>
          <w:fldChar w:fldCharType="end"/>
        </w:r>
      </w:hyperlink>
    </w:p>
    <w:p w:rsidRPr="00574797" w:rsidR="00DD3606" w:rsidP="59202128" w:rsidRDefault="794E02EC" w14:paraId="66DC495D" w14:textId="38CF7298">
      <w:pPr>
        <w:pStyle w:val="TOC1"/>
        <w:tabs>
          <w:tab w:val="left" w:pos="555"/>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48Z" w:id="12">
          <w:pPr/>
        </w:pPrChange>
      </w:pPr>
      <w:hyperlink w:anchor="_Toc1450444357">
        <w:r w:rsidRPr="59202128" w:rsidR="59202128">
          <w:rPr>
            <w:rStyle w:val="Hyperlink"/>
          </w:rPr>
          <w:t>3.</w:t>
        </w:r>
        <w:ins w:author="Jack McGrath" w:date="2024-11-18T22:06:40.547Z" w:id="2085078410">
          <w:r>
            <w:tab/>
          </w:r>
        </w:ins>
        <w:r w:rsidRPr="59202128" w:rsidR="59202128">
          <w:rPr>
            <w:rStyle w:val="Hyperlink"/>
          </w:rPr>
          <w:t>Recommendations</w:t>
        </w:r>
        <w:ins w:author="Jack McGrath" w:date="2024-11-18T22:06:40.547Z" w:id="1131358676">
          <w:r>
            <w:tab/>
          </w:r>
        </w:ins>
        <w:r>
          <w:fldChar w:fldCharType="begin"/>
        </w:r>
        <w:r>
          <w:instrText xml:space="preserve">PAGEREF _Toc1450444357 \h</w:instrText>
        </w:r>
        <w:r>
          <w:fldChar w:fldCharType="separate"/>
        </w:r>
        <w:r w:rsidRPr="59202128" w:rsidR="59202128">
          <w:rPr>
            <w:rStyle w:val="Hyperlink"/>
          </w:rPr>
          <w:t>7</w:t>
        </w:r>
        <w:r>
          <w:fldChar w:fldCharType="end"/>
        </w:r>
      </w:hyperlink>
    </w:p>
    <w:p w:rsidRPr="00574797" w:rsidR="00DD3606" w:rsidP="59202128" w:rsidRDefault="794E02EC" w14:paraId="2BF75046" w14:textId="46DFCE74">
      <w:pPr>
        <w:pStyle w:val="TOC1"/>
        <w:tabs>
          <w:tab w:val="left" w:leader="none" w:pos="555"/>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5Z" w:id="15">
          <w:pPr/>
        </w:pPrChange>
      </w:pPr>
      <w:hyperlink w:anchor="_Toc1441389915">
        <w:r w:rsidRPr="59202128" w:rsidR="59202128">
          <w:rPr>
            <w:rStyle w:val="Hyperlink"/>
          </w:rPr>
          <w:t>4.</w:t>
        </w:r>
        <w:ins w:author="Jack McGrath" w:date="2024-11-18T22:06:40.549Z" w:id="418490164">
          <w:r>
            <w:tab/>
          </w:r>
        </w:ins>
        <w:r w:rsidRPr="59202128" w:rsidR="59202128">
          <w:rPr>
            <w:rStyle w:val="Hyperlink"/>
          </w:rPr>
          <w:t>Analysis</w:t>
        </w:r>
        <w:ins w:author="Jack McGrath" w:date="2024-11-18T22:06:40.55Z" w:id="1103020644">
          <w:r>
            <w:tab/>
          </w:r>
        </w:ins>
        <w:r>
          <w:fldChar w:fldCharType="begin"/>
        </w:r>
        <w:r>
          <w:instrText xml:space="preserve">PAGEREF _Toc1441389915 \h</w:instrText>
        </w:r>
        <w:r>
          <w:fldChar w:fldCharType="separate"/>
        </w:r>
        <w:r w:rsidRPr="59202128" w:rsidR="59202128">
          <w:rPr>
            <w:rStyle w:val="Hyperlink"/>
          </w:rPr>
          <w:t>9</w:t>
        </w:r>
        <w:r>
          <w:fldChar w:fldCharType="end"/>
        </w:r>
      </w:hyperlink>
    </w:p>
    <w:p w:rsidRPr="00574797" w:rsidR="00DD3606" w:rsidP="59202128" w:rsidRDefault="794E02EC" w14:paraId="49CF5EF4" w14:textId="139F0B35">
      <w:pPr>
        <w:pStyle w:val="TOC2"/>
        <w:tabs>
          <w:tab w:val="left" w:leader="none"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54Z" w:id="18">
          <w:pPr/>
        </w:pPrChange>
      </w:pPr>
      <w:hyperlink w:anchor="_Toc840011801">
        <w:r w:rsidRPr="59202128" w:rsidR="59202128">
          <w:rPr>
            <w:rStyle w:val="Hyperlink"/>
          </w:rPr>
          <w:t>4.1.</w:t>
        </w:r>
        <w:ins w:author="Jack McGrath" w:date="2024-11-18T22:06:40.552Z" w:id="1716645086">
          <w:r>
            <w:tab/>
          </w:r>
        </w:ins>
        <w:r w:rsidRPr="59202128" w:rsidR="59202128">
          <w:rPr>
            <w:rStyle w:val="Hyperlink"/>
          </w:rPr>
          <w:t>CPU and RAM Usage</w:t>
        </w:r>
        <w:ins w:author="Jack McGrath" w:date="2024-11-18T22:06:40.553Z" w:id="990544101">
          <w:r>
            <w:tab/>
          </w:r>
        </w:ins>
        <w:r>
          <w:fldChar w:fldCharType="begin"/>
        </w:r>
        <w:r>
          <w:instrText xml:space="preserve">PAGEREF _Toc840011801 \h</w:instrText>
        </w:r>
        <w:r>
          <w:fldChar w:fldCharType="separate"/>
        </w:r>
        <w:r w:rsidRPr="59202128" w:rsidR="59202128">
          <w:rPr>
            <w:rStyle w:val="Hyperlink"/>
          </w:rPr>
          <w:t>9</w:t>
        </w:r>
        <w:r>
          <w:fldChar w:fldCharType="end"/>
        </w:r>
      </w:hyperlink>
    </w:p>
    <w:p w:rsidRPr="00574797" w:rsidR="00DD3606" w:rsidP="59202128" w:rsidRDefault="794E02EC" w14:paraId="337A8218" w14:textId="52ABDEBA">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56Z" w:id="21">
          <w:pPr/>
        </w:pPrChange>
      </w:pPr>
      <w:hyperlink w:anchor="_Toc1718617422">
        <w:r w:rsidRPr="59202128" w:rsidR="59202128">
          <w:rPr>
            <w:rStyle w:val="Hyperlink"/>
          </w:rPr>
          <w:t>1.1.1.</w:t>
        </w:r>
        <w:ins w:author="Jack McGrath" w:date="2024-11-18T22:06:40.555Z" w:id="640563153">
          <w:r>
            <w:tab/>
          </w:r>
        </w:ins>
        <w:r w:rsidRPr="59202128" w:rsidR="59202128">
          <w:rPr>
            <w:rStyle w:val="Hyperlink"/>
          </w:rPr>
          <w:t>Process</w:t>
        </w:r>
        <w:ins w:author="Jack McGrath" w:date="2024-11-18T22:06:40.556Z" w:id="1264222257">
          <w:r>
            <w:tab/>
          </w:r>
        </w:ins>
        <w:r>
          <w:fldChar w:fldCharType="begin"/>
        </w:r>
        <w:r>
          <w:instrText xml:space="preserve">PAGEREF _Toc1718617422 \h</w:instrText>
        </w:r>
        <w:r>
          <w:fldChar w:fldCharType="separate"/>
        </w:r>
        <w:r w:rsidRPr="59202128" w:rsidR="59202128">
          <w:rPr>
            <w:rStyle w:val="Hyperlink"/>
          </w:rPr>
          <w:t>9</w:t>
        </w:r>
        <w:r>
          <w:fldChar w:fldCharType="end"/>
        </w:r>
      </w:hyperlink>
    </w:p>
    <w:p w:rsidRPr="00574797" w:rsidR="00DD3606" w:rsidP="59202128" w:rsidRDefault="794E02EC" w14:paraId="7DDDA92F" w14:textId="5F32791A">
      <w:pPr>
        <w:pStyle w:val="TOC3"/>
        <w:tabs>
          <w:tab w:val="left"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59Z" w:id="24">
          <w:pPr/>
        </w:pPrChange>
      </w:pPr>
      <w:hyperlink w:anchor="_Toc151964047">
        <w:r w:rsidRPr="59202128" w:rsidR="59202128">
          <w:rPr>
            <w:rStyle w:val="Hyperlink"/>
          </w:rPr>
          <w:t>1.1.2.</w:t>
        </w:r>
        <w:ins w:author="Jack McGrath" w:date="2024-11-18T22:06:40.557Z" w:id="2077125961">
          <w:r>
            <w:tab/>
          </w:r>
        </w:ins>
        <w:r w:rsidRPr="59202128" w:rsidR="59202128">
          <w:rPr>
            <w:rStyle w:val="Hyperlink"/>
          </w:rPr>
          <w:t>Findings</w:t>
        </w:r>
        <w:ins w:author="Jack McGrath" w:date="2024-11-18T22:06:40.558Z" w:id="781763898">
          <w:r>
            <w:tab/>
          </w:r>
        </w:ins>
        <w:r>
          <w:fldChar w:fldCharType="begin"/>
        </w:r>
        <w:r>
          <w:instrText xml:space="preserve">PAGEREF _Toc151964047 \h</w:instrText>
        </w:r>
        <w:r>
          <w:fldChar w:fldCharType="separate"/>
        </w:r>
        <w:r w:rsidRPr="59202128" w:rsidR="59202128">
          <w:rPr>
            <w:rStyle w:val="Hyperlink"/>
          </w:rPr>
          <w:t>9</w:t>
        </w:r>
        <w:r>
          <w:fldChar w:fldCharType="end"/>
        </w:r>
      </w:hyperlink>
    </w:p>
    <w:p w:rsidRPr="00574797" w:rsidR="00DD3606" w:rsidP="59202128" w:rsidRDefault="794E02EC" w14:paraId="3BB06171" w14:textId="1A044461">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61Z" w:id="27">
          <w:pPr/>
        </w:pPrChange>
      </w:pPr>
      <w:hyperlink w:anchor="_Toc1097748207">
        <w:r w:rsidRPr="59202128" w:rsidR="59202128">
          <w:rPr>
            <w:rStyle w:val="Hyperlink"/>
          </w:rPr>
          <w:t>4.1.1.1.</w:t>
        </w:r>
        <w:ins w:author="Jack McGrath" w:date="2024-11-18T22:06:40.56Z" w:id="1089151485">
          <w:r>
            <w:tab/>
          </w:r>
        </w:ins>
        <w:r w:rsidRPr="59202128" w:rsidR="59202128">
          <w:rPr>
            <w:rStyle w:val="Hyperlink"/>
          </w:rPr>
          <w:t>Sustained High CPU utilization on 29th July 2024</w:t>
        </w:r>
        <w:ins w:author="Jack McGrath" w:date="2024-11-18T22:06:40.561Z" w:id="1281193189">
          <w:r>
            <w:tab/>
          </w:r>
        </w:ins>
        <w:r>
          <w:fldChar w:fldCharType="begin"/>
        </w:r>
        <w:r>
          <w:instrText xml:space="preserve">PAGEREF _Toc1097748207 \h</w:instrText>
        </w:r>
        <w:r>
          <w:fldChar w:fldCharType="separate"/>
        </w:r>
        <w:r w:rsidRPr="59202128" w:rsidR="59202128">
          <w:rPr>
            <w:rStyle w:val="Hyperlink"/>
          </w:rPr>
          <w:t>9</w:t>
        </w:r>
        <w:r>
          <w:fldChar w:fldCharType="end"/>
        </w:r>
      </w:hyperlink>
    </w:p>
    <w:p w:rsidRPr="00574797" w:rsidR="00DD3606" w:rsidP="59202128" w:rsidRDefault="794E02EC" w14:paraId="7896FF25" w14:textId="61C388A7">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63Z" w:id="30">
          <w:pPr/>
        </w:pPrChange>
      </w:pPr>
      <w:hyperlink w:anchor="_Toc1860240154">
        <w:r w:rsidRPr="59202128" w:rsidR="59202128">
          <w:rPr>
            <w:rStyle w:val="Hyperlink"/>
          </w:rPr>
          <w:t>4.1.1.2.</w:t>
        </w:r>
        <w:ins w:author="Jack McGrath" w:date="2024-11-18T22:06:40.562Z" w:id="1026048389">
          <w:r>
            <w:tab/>
          </w:r>
        </w:ins>
        <w:r w:rsidRPr="59202128" w:rsidR="59202128">
          <w:rPr>
            <w:rStyle w:val="Hyperlink"/>
          </w:rPr>
          <w:t>Sustained High CPU utilization on 04th September 2024</w:t>
        </w:r>
        <w:ins w:author="Jack McGrath" w:date="2024-11-18T22:06:40.563Z" w:id="1118465001">
          <w:r>
            <w:tab/>
          </w:r>
        </w:ins>
        <w:r>
          <w:fldChar w:fldCharType="begin"/>
        </w:r>
        <w:r>
          <w:instrText xml:space="preserve">PAGEREF _Toc1860240154 \h</w:instrText>
        </w:r>
        <w:r>
          <w:fldChar w:fldCharType="separate"/>
        </w:r>
        <w:r w:rsidRPr="59202128" w:rsidR="59202128">
          <w:rPr>
            <w:rStyle w:val="Hyperlink"/>
          </w:rPr>
          <w:t>9</w:t>
        </w:r>
        <w:r>
          <w:fldChar w:fldCharType="end"/>
        </w:r>
      </w:hyperlink>
    </w:p>
    <w:p w:rsidRPr="00574797" w:rsidR="00DD3606" w:rsidP="59202128" w:rsidRDefault="794E02EC" w14:paraId="53C71923" w14:textId="5429A473">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66Z" w:id="33">
          <w:pPr/>
        </w:pPrChange>
      </w:pPr>
      <w:hyperlink w:anchor="_Toc87006688">
        <w:r w:rsidRPr="59202128" w:rsidR="59202128">
          <w:rPr>
            <w:rStyle w:val="Hyperlink"/>
          </w:rPr>
          <w:t>4.1.1.3.</w:t>
        </w:r>
        <w:ins w:author="Jack McGrath" w:date="2024-11-18T22:06:40.565Z" w:id="1925726165">
          <w:r>
            <w:tab/>
          </w:r>
        </w:ins>
        <w:r w:rsidRPr="59202128" w:rsidR="59202128">
          <w:rPr>
            <w:rStyle w:val="Hyperlink"/>
          </w:rPr>
          <w:t>High CPU utilization spikes for the past six months</w:t>
        </w:r>
        <w:ins w:author="Jack McGrath" w:date="2024-11-18T22:06:40.565Z" w:id="1118632812">
          <w:r>
            <w:tab/>
          </w:r>
        </w:ins>
        <w:r>
          <w:fldChar w:fldCharType="begin"/>
        </w:r>
        <w:r>
          <w:instrText xml:space="preserve">PAGEREF _Toc87006688 \h</w:instrText>
        </w:r>
        <w:r>
          <w:fldChar w:fldCharType="separate"/>
        </w:r>
        <w:r w:rsidRPr="59202128" w:rsidR="59202128">
          <w:rPr>
            <w:rStyle w:val="Hyperlink"/>
          </w:rPr>
          <w:t>10</w:t>
        </w:r>
        <w:r>
          <w:fldChar w:fldCharType="end"/>
        </w:r>
      </w:hyperlink>
    </w:p>
    <w:p w:rsidRPr="00574797" w:rsidR="00DD3606" w:rsidP="59202128" w:rsidRDefault="794E02EC" w14:paraId="181C46BC" w14:textId="58DFCDD2">
      <w:pPr>
        <w:pStyle w:val="TOC2"/>
        <w:tabs>
          <w:tab w:val="left" w:leader="none"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68Z" w:id="36">
          <w:pPr/>
        </w:pPrChange>
      </w:pPr>
      <w:hyperlink w:anchor="_Toc1065431826">
        <w:r w:rsidRPr="59202128" w:rsidR="59202128">
          <w:rPr>
            <w:rStyle w:val="Hyperlink"/>
          </w:rPr>
          <w:t>4.2.</w:t>
        </w:r>
        <w:ins w:author="Jack McGrath" w:date="2024-11-18T22:06:40.567Z" w:id="1678405605">
          <w:r>
            <w:tab/>
          </w:r>
        </w:ins>
        <w:r w:rsidRPr="59202128" w:rsidR="59202128">
          <w:rPr>
            <w:rStyle w:val="Hyperlink"/>
          </w:rPr>
          <w:t>Windows Event Logs Analysis</w:t>
        </w:r>
        <w:ins w:author="Jack McGrath" w:date="2024-11-18T22:06:40.567Z" w:id="972833497">
          <w:r>
            <w:tab/>
          </w:r>
        </w:ins>
        <w:r>
          <w:fldChar w:fldCharType="begin"/>
        </w:r>
        <w:r>
          <w:instrText xml:space="preserve">PAGEREF _Toc1065431826 \h</w:instrText>
        </w:r>
        <w:r>
          <w:fldChar w:fldCharType="separate"/>
        </w:r>
        <w:r w:rsidRPr="59202128" w:rsidR="59202128">
          <w:rPr>
            <w:rStyle w:val="Hyperlink"/>
          </w:rPr>
          <w:t>10</w:t>
        </w:r>
        <w:r>
          <w:fldChar w:fldCharType="end"/>
        </w:r>
      </w:hyperlink>
    </w:p>
    <w:p w:rsidRPr="00574797" w:rsidR="00DD3606" w:rsidP="59202128" w:rsidRDefault="794E02EC" w14:paraId="0FD246CF" w14:textId="281F1E58">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7Z" w:id="39">
          <w:pPr/>
        </w:pPrChange>
      </w:pPr>
      <w:hyperlink w:anchor="_Toc806683025">
        <w:r w:rsidRPr="59202128" w:rsidR="59202128">
          <w:rPr>
            <w:rStyle w:val="Hyperlink"/>
          </w:rPr>
          <w:t>1.1.3.</w:t>
        </w:r>
        <w:ins w:author="Jack McGrath" w:date="2024-11-18T22:06:40.569Z" w:id="823801334">
          <w:r>
            <w:tab/>
          </w:r>
        </w:ins>
        <w:r w:rsidRPr="59202128" w:rsidR="59202128">
          <w:rPr>
            <w:rStyle w:val="Hyperlink"/>
          </w:rPr>
          <w:t>Process</w:t>
        </w:r>
        <w:ins w:author="Jack McGrath" w:date="2024-11-18T22:06:40.57Z" w:id="854167408">
          <w:r>
            <w:tab/>
          </w:r>
        </w:ins>
        <w:r>
          <w:fldChar w:fldCharType="begin"/>
        </w:r>
        <w:r>
          <w:instrText xml:space="preserve">PAGEREF _Toc806683025 \h</w:instrText>
        </w:r>
        <w:r>
          <w:fldChar w:fldCharType="separate"/>
        </w:r>
        <w:r w:rsidRPr="59202128" w:rsidR="59202128">
          <w:rPr>
            <w:rStyle w:val="Hyperlink"/>
          </w:rPr>
          <w:t>11</w:t>
        </w:r>
        <w:r>
          <w:fldChar w:fldCharType="end"/>
        </w:r>
      </w:hyperlink>
    </w:p>
    <w:p w:rsidRPr="00574797" w:rsidR="00DD3606" w:rsidP="59202128" w:rsidRDefault="794E02EC" w14:paraId="10F322A2" w14:textId="532977A5">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73Z" w:id="42">
          <w:pPr/>
        </w:pPrChange>
      </w:pPr>
      <w:hyperlink w:anchor="_Toc1293666785">
        <w:r w:rsidRPr="59202128" w:rsidR="59202128">
          <w:rPr>
            <w:rStyle w:val="Hyperlink"/>
          </w:rPr>
          <w:t>1.1.4.</w:t>
        </w:r>
        <w:ins w:author="Jack McGrath" w:date="2024-11-18T22:06:40.572Z" w:id="627537114">
          <w:r>
            <w:tab/>
          </w:r>
        </w:ins>
        <w:r w:rsidRPr="59202128" w:rsidR="59202128">
          <w:rPr>
            <w:rStyle w:val="Hyperlink"/>
          </w:rPr>
          <w:t>Findings</w:t>
        </w:r>
        <w:ins w:author="Jack McGrath" w:date="2024-11-18T22:06:40.572Z" w:id="1139005563">
          <w:r>
            <w:tab/>
          </w:r>
        </w:ins>
        <w:r>
          <w:fldChar w:fldCharType="begin"/>
        </w:r>
        <w:r>
          <w:instrText xml:space="preserve">PAGEREF _Toc1293666785 \h</w:instrText>
        </w:r>
        <w:r>
          <w:fldChar w:fldCharType="separate"/>
        </w:r>
        <w:r w:rsidRPr="59202128" w:rsidR="59202128">
          <w:rPr>
            <w:rStyle w:val="Hyperlink"/>
          </w:rPr>
          <w:t>11</w:t>
        </w:r>
        <w:r>
          <w:fldChar w:fldCharType="end"/>
        </w:r>
      </w:hyperlink>
    </w:p>
    <w:p w:rsidRPr="00574797" w:rsidR="00DD3606" w:rsidP="59202128" w:rsidRDefault="794E02EC" w14:paraId="5A845380" w14:textId="39482065">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75Z" w:id="45">
          <w:pPr/>
        </w:pPrChange>
      </w:pPr>
      <w:hyperlink w:anchor="_Toc121446605">
        <w:r w:rsidRPr="59202128" w:rsidR="59202128">
          <w:rPr>
            <w:rStyle w:val="Hyperlink"/>
          </w:rPr>
          <w:t>4.2.1.1.</w:t>
        </w:r>
        <w:ins w:author="Jack McGrath" w:date="2024-11-18T22:06:40.574Z" w:id="1445286342">
          <w:r>
            <w:tab/>
          </w:r>
        </w:ins>
        <w:r w:rsidRPr="59202128" w:rsidR="59202128">
          <w:rPr>
            <w:rStyle w:val="Hyperlink"/>
          </w:rPr>
          <w:t>Error - Library Exceeding List View Threshold</w:t>
        </w:r>
        <w:ins w:author="Jack McGrath" w:date="2024-11-18T22:06:40.575Z" w:id="1881289635">
          <w:r>
            <w:tab/>
          </w:r>
        </w:ins>
        <w:r>
          <w:fldChar w:fldCharType="begin"/>
        </w:r>
        <w:r>
          <w:instrText xml:space="preserve">PAGEREF _Toc121446605 \h</w:instrText>
        </w:r>
        <w:r>
          <w:fldChar w:fldCharType="separate"/>
        </w:r>
        <w:r w:rsidRPr="59202128" w:rsidR="59202128">
          <w:rPr>
            <w:rStyle w:val="Hyperlink"/>
          </w:rPr>
          <w:t>11</w:t>
        </w:r>
        <w:r>
          <w:fldChar w:fldCharType="end"/>
        </w:r>
      </w:hyperlink>
    </w:p>
    <w:p w:rsidRPr="00574797" w:rsidR="00DD3606" w:rsidP="59202128" w:rsidRDefault="794E02EC" w14:paraId="21844D9D" w14:textId="421D98CA">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77Z" w:id="48">
          <w:pPr/>
        </w:pPrChange>
      </w:pPr>
      <w:hyperlink w:anchor="_Toc1537499026">
        <w:r w:rsidRPr="59202128" w:rsidR="59202128">
          <w:rPr>
            <w:rStyle w:val="Hyperlink"/>
          </w:rPr>
          <w:t>4.2.1.2.</w:t>
        </w:r>
        <w:ins w:author="Jack McGrath" w:date="2024-11-18T22:06:40.576Z" w:id="365597975">
          <w:r>
            <w:tab/>
          </w:r>
        </w:ins>
        <w:r w:rsidRPr="59202128" w:rsidR="59202128">
          <w:rPr>
            <w:rStyle w:val="Hyperlink"/>
          </w:rPr>
          <w:t>Error – Library exceeding list view threshold</w:t>
        </w:r>
        <w:ins w:author="Jack McGrath" w:date="2024-11-18T22:06:40.577Z" w:id="1771234379">
          <w:r>
            <w:tab/>
          </w:r>
        </w:ins>
        <w:r>
          <w:fldChar w:fldCharType="begin"/>
        </w:r>
        <w:r>
          <w:instrText xml:space="preserve">PAGEREF _Toc1537499026 \h</w:instrText>
        </w:r>
        <w:r>
          <w:fldChar w:fldCharType="separate"/>
        </w:r>
        <w:r w:rsidRPr="59202128" w:rsidR="59202128">
          <w:rPr>
            <w:rStyle w:val="Hyperlink"/>
          </w:rPr>
          <w:t>13</w:t>
        </w:r>
        <w:r>
          <w:fldChar w:fldCharType="end"/>
        </w:r>
      </w:hyperlink>
    </w:p>
    <w:p w:rsidRPr="00574797" w:rsidR="00DD3606" w:rsidP="59202128" w:rsidRDefault="794E02EC" w14:paraId="6BA23A07" w14:textId="1508A266">
      <w:pPr>
        <w:pStyle w:val="TOC2"/>
        <w:tabs>
          <w:tab w:val="left"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8Z" w:id="51">
          <w:pPr/>
        </w:pPrChange>
      </w:pPr>
      <w:hyperlink w:anchor="_Toc2107498914">
        <w:r w:rsidRPr="59202128" w:rsidR="59202128">
          <w:rPr>
            <w:rStyle w:val="Hyperlink"/>
          </w:rPr>
          <w:t>4.3.</w:t>
        </w:r>
        <w:ins w:author="Jack McGrath" w:date="2024-11-18T22:06:40.579Z" w:id="1343220293">
          <w:r>
            <w:tab/>
          </w:r>
        </w:ins>
        <w:r w:rsidRPr="59202128" w:rsidR="59202128">
          <w:rPr>
            <w:rStyle w:val="Hyperlink"/>
          </w:rPr>
          <w:t>SharePoint Health Analyzer Rule Warnings</w:t>
        </w:r>
        <w:ins w:author="Jack McGrath" w:date="2024-11-18T22:06:40.579Z" w:id="896160234">
          <w:r>
            <w:tab/>
          </w:r>
        </w:ins>
        <w:r>
          <w:fldChar w:fldCharType="begin"/>
        </w:r>
        <w:r>
          <w:instrText xml:space="preserve">PAGEREF _Toc2107498914 \h</w:instrText>
        </w:r>
        <w:r>
          <w:fldChar w:fldCharType="separate"/>
        </w:r>
        <w:r w:rsidRPr="59202128" w:rsidR="59202128">
          <w:rPr>
            <w:rStyle w:val="Hyperlink"/>
          </w:rPr>
          <w:t>16</w:t>
        </w:r>
        <w:r>
          <w:fldChar w:fldCharType="end"/>
        </w:r>
      </w:hyperlink>
    </w:p>
    <w:p w:rsidRPr="00574797" w:rsidR="00DD3606" w:rsidP="59202128" w:rsidRDefault="794E02EC" w14:paraId="49990F03" w14:textId="0CF716B8">
      <w:pPr>
        <w:pStyle w:val="TOC3"/>
        <w:tabs>
          <w:tab w:val="left"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84Z" w:id="54">
          <w:pPr/>
        </w:pPrChange>
      </w:pPr>
      <w:hyperlink w:anchor="_Toc1675835809">
        <w:r w:rsidRPr="59202128" w:rsidR="59202128">
          <w:rPr>
            <w:rStyle w:val="Hyperlink"/>
          </w:rPr>
          <w:t>1.1.5.</w:t>
        </w:r>
        <w:ins w:author="Jack McGrath" w:date="2024-11-18T22:06:40.581Z" w:id="1462544457">
          <w:r>
            <w:tab/>
          </w:r>
        </w:ins>
        <w:r w:rsidRPr="59202128" w:rsidR="59202128">
          <w:rPr>
            <w:rStyle w:val="Hyperlink"/>
          </w:rPr>
          <w:t>Process</w:t>
        </w:r>
        <w:ins w:author="Jack McGrath" w:date="2024-11-18T22:06:40.581Z" w:id="225931852">
          <w:r>
            <w:tab/>
          </w:r>
        </w:ins>
        <w:r>
          <w:fldChar w:fldCharType="begin"/>
        </w:r>
        <w:r>
          <w:instrText xml:space="preserve">PAGEREF _Toc1675835809 \h</w:instrText>
        </w:r>
        <w:r>
          <w:fldChar w:fldCharType="separate"/>
        </w:r>
        <w:r w:rsidRPr="59202128" w:rsidR="59202128">
          <w:rPr>
            <w:rStyle w:val="Hyperlink"/>
          </w:rPr>
          <w:t>16</w:t>
        </w:r>
        <w:r>
          <w:fldChar w:fldCharType="end"/>
        </w:r>
      </w:hyperlink>
    </w:p>
    <w:p w:rsidRPr="00574797" w:rsidR="00DD3606" w:rsidP="59202128" w:rsidRDefault="794E02EC" w14:paraId="0FE1B24C" w14:textId="3749E759">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87Z" w:id="57">
          <w:pPr/>
        </w:pPrChange>
      </w:pPr>
      <w:hyperlink w:anchor="_Toc800033768">
        <w:r w:rsidRPr="59202128" w:rsidR="59202128">
          <w:rPr>
            <w:rStyle w:val="Hyperlink"/>
          </w:rPr>
          <w:t>1.1.6.</w:t>
        </w:r>
        <w:ins w:author="Jack McGrath" w:date="2024-11-18T22:06:40.586Z" w:id="42827678">
          <w:r>
            <w:tab/>
          </w:r>
        </w:ins>
        <w:r w:rsidRPr="59202128" w:rsidR="59202128">
          <w:rPr>
            <w:rStyle w:val="Hyperlink"/>
          </w:rPr>
          <w:t>Findings</w:t>
        </w:r>
        <w:ins w:author="Jack McGrath" w:date="2024-11-18T22:06:40.587Z" w:id="1589544050">
          <w:r>
            <w:tab/>
          </w:r>
        </w:ins>
        <w:r>
          <w:fldChar w:fldCharType="begin"/>
        </w:r>
        <w:r>
          <w:instrText xml:space="preserve">PAGEREF _Toc800033768 \h</w:instrText>
        </w:r>
        <w:r>
          <w:fldChar w:fldCharType="separate"/>
        </w:r>
        <w:r w:rsidRPr="59202128" w:rsidR="59202128">
          <w:rPr>
            <w:rStyle w:val="Hyperlink"/>
          </w:rPr>
          <w:t>16</w:t>
        </w:r>
        <w:r>
          <w:fldChar w:fldCharType="end"/>
        </w:r>
      </w:hyperlink>
    </w:p>
    <w:p w:rsidRPr="00574797" w:rsidR="00DD3606" w:rsidP="59202128" w:rsidRDefault="794E02EC" w14:paraId="6081B6AB" w14:textId="2F0D8EDF">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9Z" w:id="60">
          <w:pPr/>
        </w:pPrChange>
      </w:pPr>
      <w:hyperlink w:anchor="_Toc1366483607">
        <w:r w:rsidRPr="59202128" w:rsidR="59202128">
          <w:rPr>
            <w:rStyle w:val="Hyperlink"/>
          </w:rPr>
          <w:t>4.3.1.1.</w:t>
        </w:r>
        <w:ins w:author="Jack McGrath" w:date="2024-11-18T22:06:40.589Z" w:id="1380034918">
          <w:r>
            <w:tab/>
          </w:r>
        </w:ins>
        <w:r w:rsidRPr="59202128" w:rsidR="59202128">
          <w:rPr>
            <w:rStyle w:val="Hyperlink"/>
          </w:rPr>
          <w:t>Some Content databases are grown larger</w:t>
        </w:r>
        <w:ins w:author="Jack McGrath" w:date="2024-11-18T22:06:40.59Z" w:id="442426864">
          <w:r>
            <w:tab/>
          </w:r>
        </w:ins>
        <w:r>
          <w:fldChar w:fldCharType="begin"/>
        </w:r>
        <w:r>
          <w:instrText xml:space="preserve">PAGEREF _Toc1366483607 \h</w:instrText>
        </w:r>
        <w:r>
          <w:fldChar w:fldCharType="separate"/>
        </w:r>
        <w:r w:rsidRPr="59202128" w:rsidR="59202128">
          <w:rPr>
            <w:rStyle w:val="Hyperlink"/>
          </w:rPr>
          <w:t>16</w:t>
        </w:r>
        <w:r>
          <w:fldChar w:fldCharType="end"/>
        </w:r>
      </w:hyperlink>
    </w:p>
    <w:p w:rsidRPr="00574797" w:rsidR="00DD3606" w:rsidP="59202128" w:rsidRDefault="794E02EC" w14:paraId="6B49ACA3" w14:textId="7B1FCF3D">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92Z" w:id="63">
          <w:pPr/>
        </w:pPrChange>
      </w:pPr>
      <w:hyperlink w:anchor="_Toc100319318">
        <w:r w:rsidRPr="59202128" w:rsidR="59202128">
          <w:rPr>
            <w:rStyle w:val="Hyperlink"/>
          </w:rPr>
          <w:t>1.1.7.</w:t>
        </w:r>
        <w:ins w:author="Jack McGrath" w:date="2024-11-18T22:06:40.591Z" w:id="987295490">
          <w:r>
            <w:tab/>
          </w:r>
        </w:ins>
        <w:r w:rsidRPr="59202128" w:rsidR="59202128">
          <w:rPr>
            <w:rStyle w:val="Hyperlink"/>
          </w:rPr>
          <w:t>Recommendations</w:t>
        </w:r>
        <w:ins w:author="Jack McGrath" w:date="2024-11-18T22:06:40.592Z" w:id="1202715377">
          <w:r>
            <w:tab/>
          </w:r>
        </w:ins>
        <w:r>
          <w:fldChar w:fldCharType="begin"/>
        </w:r>
        <w:r>
          <w:instrText xml:space="preserve">PAGEREF _Toc100319318 \h</w:instrText>
        </w:r>
        <w:r>
          <w:fldChar w:fldCharType="separate"/>
        </w:r>
        <w:r w:rsidRPr="59202128" w:rsidR="59202128">
          <w:rPr>
            <w:rStyle w:val="Hyperlink"/>
          </w:rPr>
          <w:t>18</w:t>
        </w:r>
        <w:r>
          <w:fldChar w:fldCharType="end"/>
        </w:r>
      </w:hyperlink>
    </w:p>
    <w:p w:rsidRPr="00574797" w:rsidR="00DD3606" w:rsidP="59202128" w:rsidRDefault="794E02EC" w14:paraId="0470E659" w14:textId="59F9B828">
      <w:pPr>
        <w:pStyle w:val="TOC2"/>
        <w:tabs>
          <w:tab w:val="left" w:leader="none" w:pos="66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94Z" w:id="66">
          <w:pPr/>
        </w:pPrChange>
      </w:pPr>
      <w:hyperlink w:anchor="_Toc898969435">
        <w:r w:rsidRPr="59202128" w:rsidR="59202128">
          <w:rPr>
            <w:rStyle w:val="Hyperlink"/>
          </w:rPr>
          <w:t>4.4.</w:t>
        </w:r>
        <w:ins w:author="Jack McGrath" w:date="2024-11-18T22:06:40.593Z" w:id="1304477316">
          <w:r>
            <w:tab/>
          </w:r>
        </w:ins>
        <w:r w:rsidRPr="59202128" w:rsidR="59202128">
          <w:rPr>
            <w:rStyle w:val="Hyperlink"/>
          </w:rPr>
          <w:t>Scheduled Jobs and Run History Analysis</w:t>
        </w:r>
        <w:ins w:author="Jack McGrath" w:date="2024-11-18T22:06:40.594Z" w:id="140878942">
          <w:r>
            <w:tab/>
          </w:r>
        </w:ins>
        <w:r>
          <w:fldChar w:fldCharType="begin"/>
        </w:r>
        <w:r>
          <w:instrText xml:space="preserve">PAGEREF _Toc898969435 \h</w:instrText>
        </w:r>
        <w:r>
          <w:fldChar w:fldCharType="separate"/>
        </w:r>
        <w:r w:rsidRPr="59202128" w:rsidR="59202128">
          <w:rPr>
            <w:rStyle w:val="Hyperlink"/>
          </w:rPr>
          <w:t>19</w:t>
        </w:r>
        <w:r>
          <w:fldChar w:fldCharType="end"/>
        </w:r>
      </w:hyperlink>
    </w:p>
    <w:p w:rsidRPr="00574797" w:rsidR="00DD3606" w:rsidP="59202128" w:rsidRDefault="794E02EC" w14:paraId="7A41A4FE" w14:textId="6FFF61BE">
      <w:pPr>
        <w:pStyle w:val="TOC3"/>
        <w:tabs>
          <w:tab w:val="left"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598Z" w:id="69">
          <w:pPr/>
        </w:pPrChange>
      </w:pPr>
      <w:hyperlink w:anchor="_Toc1127825122">
        <w:r w:rsidRPr="59202128" w:rsidR="59202128">
          <w:rPr>
            <w:rStyle w:val="Hyperlink"/>
          </w:rPr>
          <w:t>1.1.8.</w:t>
        </w:r>
        <w:ins w:author="Jack McGrath" w:date="2024-11-18T22:06:40.595Z" w:id="494039045">
          <w:r>
            <w:tab/>
          </w:r>
        </w:ins>
        <w:r w:rsidRPr="59202128" w:rsidR="59202128">
          <w:rPr>
            <w:rStyle w:val="Hyperlink"/>
          </w:rPr>
          <w:t>SharePoint Search jobs</w:t>
        </w:r>
        <w:ins w:author="Jack McGrath" w:date="2024-11-18T22:06:40.596Z" w:id="340201404">
          <w:r>
            <w:tab/>
          </w:r>
        </w:ins>
        <w:r>
          <w:fldChar w:fldCharType="begin"/>
        </w:r>
        <w:r>
          <w:instrText xml:space="preserve">PAGEREF _Toc1127825122 \h</w:instrText>
        </w:r>
        <w:r>
          <w:fldChar w:fldCharType="separate"/>
        </w:r>
        <w:r w:rsidRPr="59202128" w:rsidR="59202128">
          <w:rPr>
            <w:rStyle w:val="Hyperlink"/>
          </w:rPr>
          <w:t>20</w:t>
        </w:r>
        <w:r>
          <w:fldChar w:fldCharType="end"/>
        </w:r>
      </w:hyperlink>
    </w:p>
    <w:p w:rsidRPr="00574797" w:rsidR="00DD3606" w:rsidP="59202128" w:rsidRDefault="794E02EC" w14:paraId="43639B1C" w14:textId="479F1B59">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Z" w:id="72">
          <w:pPr/>
        </w:pPrChange>
      </w:pPr>
      <w:hyperlink w:anchor="_Toc911952084">
        <w:r w:rsidRPr="59202128" w:rsidR="59202128">
          <w:rPr>
            <w:rStyle w:val="Hyperlink"/>
          </w:rPr>
          <w:t>4.4.1.1.</w:t>
        </w:r>
        <w:ins w:author="Jack McGrath" w:date="2024-11-18T22:06:40.599Z" w:id="1268416875">
          <w:r>
            <w:tab/>
          </w:r>
        </w:ins>
        <w:r w:rsidRPr="59202128" w:rsidR="59202128">
          <w:rPr>
            <w:rStyle w:val="Hyperlink"/>
          </w:rPr>
          <w:t>Process</w:t>
        </w:r>
        <w:ins w:author="Jack McGrath" w:date="2024-11-18T22:06:40.6Z" w:id="1139102048">
          <w:r>
            <w:tab/>
          </w:r>
        </w:ins>
        <w:r>
          <w:fldChar w:fldCharType="begin"/>
        </w:r>
        <w:r>
          <w:instrText xml:space="preserve">PAGEREF _Toc911952084 \h</w:instrText>
        </w:r>
        <w:r>
          <w:fldChar w:fldCharType="separate"/>
        </w:r>
        <w:r w:rsidRPr="59202128" w:rsidR="59202128">
          <w:rPr>
            <w:rStyle w:val="Hyperlink"/>
          </w:rPr>
          <w:t>20</w:t>
        </w:r>
        <w:r>
          <w:fldChar w:fldCharType="end"/>
        </w:r>
      </w:hyperlink>
    </w:p>
    <w:p w:rsidRPr="00574797" w:rsidR="00DD3606" w:rsidP="59202128" w:rsidRDefault="794E02EC" w14:paraId="5F425E4E" w14:textId="1ADA5F7F">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03Z" w:id="75">
          <w:pPr/>
        </w:pPrChange>
      </w:pPr>
      <w:hyperlink w:anchor="_Toc383002193">
        <w:r w:rsidRPr="59202128" w:rsidR="59202128">
          <w:rPr>
            <w:rStyle w:val="Hyperlink"/>
          </w:rPr>
          <w:t>4.4.1.2.</w:t>
        </w:r>
        <w:ins w:author="Jack McGrath" w:date="2024-11-18T22:06:40.602Z" w:id="1657672305">
          <w:r>
            <w:tab/>
          </w:r>
        </w:ins>
        <w:r w:rsidRPr="59202128" w:rsidR="59202128">
          <w:rPr>
            <w:rStyle w:val="Hyperlink"/>
          </w:rPr>
          <w:t>Findings</w:t>
        </w:r>
        <w:ins w:author="Jack McGrath" w:date="2024-11-18T22:06:40.603Z" w:id="1493566228">
          <w:r>
            <w:tab/>
          </w:r>
        </w:ins>
        <w:r>
          <w:fldChar w:fldCharType="begin"/>
        </w:r>
        <w:r>
          <w:instrText xml:space="preserve">PAGEREF _Toc383002193 \h</w:instrText>
        </w:r>
        <w:r>
          <w:fldChar w:fldCharType="separate"/>
        </w:r>
        <w:r w:rsidRPr="59202128" w:rsidR="59202128">
          <w:rPr>
            <w:rStyle w:val="Hyperlink"/>
          </w:rPr>
          <w:t>20</w:t>
        </w:r>
        <w:r>
          <w:fldChar w:fldCharType="end"/>
        </w:r>
      </w:hyperlink>
    </w:p>
    <w:p w:rsidRPr="00574797" w:rsidR="00DD3606" w:rsidP="59202128" w:rsidRDefault="794E02EC" w14:paraId="1028CE13" w14:textId="0CF19267">
      <w:pPr>
        <w:pStyle w:val="TOC5"/>
        <w:tabs>
          <w:tab w:val="left" w:leader="none" w:pos="198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05Z" w:id="78">
          <w:pPr/>
        </w:pPrChange>
      </w:pPr>
      <w:hyperlink w:anchor="_Toc273994954">
        <w:r w:rsidRPr="59202128" w:rsidR="59202128">
          <w:rPr>
            <w:rStyle w:val="Hyperlink"/>
          </w:rPr>
          <w:t>4.4.1.2.1.</w:t>
        </w:r>
        <w:ins w:author="Jack McGrath" w:date="2024-11-18T22:06:40.604Z" w:id="1978606879">
          <w:r>
            <w:tab/>
          </w:r>
        </w:ins>
        <w:r w:rsidRPr="59202128" w:rsidR="59202128">
          <w:rPr>
            <w:rStyle w:val="Hyperlink"/>
          </w:rPr>
          <w:t>The SharePoint full crawl job runs for a long time</w:t>
        </w:r>
        <w:ins w:author="Jack McGrath" w:date="2024-11-18T22:06:40.605Z" w:id="149404654">
          <w:r>
            <w:tab/>
          </w:r>
        </w:ins>
        <w:r>
          <w:fldChar w:fldCharType="begin"/>
        </w:r>
        <w:r>
          <w:instrText xml:space="preserve">PAGEREF _Toc273994954 \h</w:instrText>
        </w:r>
        <w:r>
          <w:fldChar w:fldCharType="separate"/>
        </w:r>
        <w:r w:rsidRPr="59202128" w:rsidR="59202128">
          <w:rPr>
            <w:rStyle w:val="Hyperlink"/>
          </w:rPr>
          <w:t>20</w:t>
        </w:r>
        <w:r>
          <w:fldChar w:fldCharType="end"/>
        </w:r>
      </w:hyperlink>
    </w:p>
    <w:p w:rsidRPr="00574797" w:rsidR="00DD3606" w:rsidP="59202128" w:rsidRDefault="794E02EC" w14:paraId="08766C6C" w14:textId="00777615">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08Z" w:id="81">
          <w:pPr/>
        </w:pPrChange>
      </w:pPr>
      <w:hyperlink w:anchor="_Toc1173756295">
        <w:r w:rsidRPr="59202128" w:rsidR="59202128">
          <w:rPr>
            <w:rStyle w:val="Hyperlink"/>
          </w:rPr>
          <w:t>4.4.1.3.</w:t>
        </w:r>
        <w:ins w:author="Jack McGrath" w:date="2024-11-18T22:06:40.607Z" w:id="613860875">
          <w:r>
            <w:tab/>
          </w:r>
        </w:ins>
        <w:r w:rsidRPr="59202128" w:rsidR="59202128">
          <w:rPr>
            <w:rStyle w:val="Hyperlink"/>
          </w:rPr>
          <w:t>Recommendations:</w:t>
        </w:r>
        <w:ins w:author="Jack McGrath" w:date="2024-11-18T22:06:40.607Z" w:id="630314125">
          <w:r>
            <w:tab/>
          </w:r>
        </w:ins>
        <w:r>
          <w:fldChar w:fldCharType="begin"/>
        </w:r>
        <w:r>
          <w:instrText xml:space="preserve">PAGEREF _Toc1173756295 \h</w:instrText>
        </w:r>
        <w:r>
          <w:fldChar w:fldCharType="separate"/>
        </w:r>
        <w:r w:rsidRPr="59202128" w:rsidR="59202128">
          <w:rPr>
            <w:rStyle w:val="Hyperlink"/>
          </w:rPr>
          <w:t>21</w:t>
        </w:r>
        <w:r>
          <w:fldChar w:fldCharType="end"/>
        </w:r>
      </w:hyperlink>
    </w:p>
    <w:p w:rsidRPr="00574797" w:rsidR="00DD3606" w:rsidP="59202128" w:rsidRDefault="794E02EC" w14:paraId="422A2395" w14:textId="177489B0">
      <w:pPr>
        <w:pStyle w:val="TOC3"/>
        <w:tabs>
          <w:tab w:val="left" w:leader="none" w:pos="132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11Z" w:id="84">
          <w:pPr/>
        </w:pPrChange>
      </w:pPr>
      <w:hyperlink w:anchor="_Toc256015389">
        <w:r w:rsidRPr="59202128" w:rsidR="59202128">
          <w:rPr>
            <w:rStyle w:val="Hyperlink"/>
          </w:rPr>
          <w:t>1.1.9.</w:t>
        </w:r>
        <w:ins w:author="Jack McGrath" w:date="2024-11-18T22:06:40.609Z" w:id="617715911">
          <w:r>
            <w:tab/>
          </w:r>
        </w:ins>
        <w:r w:rsidRPr="59202128" w:rsidR="59202128">
          <w:rPr>
            <w:rStyle w:val="Hyperlink"/>
          </w:rPr>
          <w:t>Obsolete Scheduled Tasks</w:t>
        </w:r>
        <w:ins w:author="Jack McGrath" w:date="2024-11-18T22:06:40.61Z" w:id="1102439291">
          <w:r>
            <w:tab/>
          </w:r>
        </w:ins>
        <w:r>
          <w:fldChar w:fldCharType="begin"/>
        </w:r>
        <w:r>
          <w:instrText xml:space="preserve">PAGEREF _Toc256015389 \h</w:instrText>
        </w:r>
        <w:r>
          <w:fldChar w:fldCharType="separate"/>
        </w:r>
        <w:r w:rsidRPr="59202128" w:rsidR="59202128">
          <w:rPr>
            <w:rStyle w:val="Hyperlink"/>
          </w:rPr>
          <w:t>21</w:t>
        </w:r>
        <w:r>
          <w:fldChar w:fldCharType="end"/>
        </w:r>
      </w:hyperlink>
    </w:p>
    <w:p w:rsidRPr="00574797" w:rsidR="00DD3606" w:rsidP="59202128" w:rsidRDefault="794E02EC" w14:paraId="65A3D562" w14:textId="7E884539">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13Z" w:id="87">
          <w:pPr/>
        </w:pPrChange>
      </w:pPr>
      <w:hyperlink w:anchor="_Toc1567374898">
        <w:r w:rsidRPr="59202128" w:rsidR="59202128">
          <w:rPr>
            <w:rStyle w:val="Hyperlink"/>
          </w:rPr>
          <w:t>4.4.1.4.</w:t>
        </w:r>
        <w:ins w:author="Jack McGrath" w:date="2024-11-18T22:06:40.612Z" w:id="2044528995">
          <w:r>
            <w:tab/>
          </w:r>
        </w:ins>
        <w:r w:rsidRPr="59202128" w:rsidR="59202128">
          <w:rPr>
            <w:rStyle w:val="Hyperlink"/>
          </w:rPr>
          <w:t>Process</w:t>
        </w:r>
        <w:ins w:author="Jack McGrath" w:date="2024-11-18T22:06:40.613Z" w:id="1260882051">
          <w:r>
            <w:tab/>
          </w:r>
        </w:ins>
        <w:r>
          <w:fldChar w:fldCharType="begin"/>
        </w:r>
        <w:r>
          <w:instrText xml:space="preserve">PAGEREF _Toc1567374898 \h</w:instrText>
        </w:r>
        <w:r>
          <w:fldChar w:fldCharType="separate"/>
        </w:r>
        <w:r w:rsidRPr="59202128" w:rsidR="59202128">
          <w:rPr>
            <w:rStyle w:val="Hyperlink"/>
          </w:rPr>
          <w:t>21</w:t>
        </w:r>
        <w:r>
          <w:fldChar w:fldCharType="end"/>
        </w:r>
      </w:hyperlink>
    </w:p>
    <w:p w:rsidRPr="00574797" w:rsidR="00DD3606" w:rsidP="59202128" w:rsidRDefault="794E02EC" w14:paraId="593DEAAA" w14:textId="202B6A16">
      <w:pPr>
        <w:pStyle w:val="TOC4"/>
        <w:tabs>
          <w:tab w:val="left" w:leader="none" w:pos="1530"/>
          <w:tab w:val="right" w:leader="dot" w:pos="9735"/>
        </w:tabs>
        <w:rPr>
          <w:rFonts w:eastAsia="Yu Mincho" w:cs="Arial" w:eastAsiaTheme="minorEastAsia" w:cstheme="minorBidi"/>
          <w:noProof/>
          <w:color w:val="auto"/>
          <w:kern w:val="2"/>
          <w:sz w:val="24"/>
          <w:szCs w:val="24"/>
          <w:lang w:eastAsia="en-AU"/>
          <w14:ligatures w14:val="standardContextual"/>
        </w:rPr>
        <w:pPrChange w:author="Jack McGrath" w:date="2024-11-18T22:06:40.615Z" w:id="90">
          <w:pPr/>
        </w:pPrChange>
      </w:pPr>
      <w:hyperlink w:anchor="_Toc530854280">
        <w:r w:rsidRPr="59202128" w:rsidR="59202128">
          <w:rPr>
            <w:rStyle w:val="Hyperlink"/>
          </w:rPr>
          <w:t>4.4.1.5.</w:t>
        </w:r>
        <w:ins w:author="Jack McGrath" w:date="2024-11-18T22:06:40.614Z" w:id="717883724">
          <w:r>
            <w:tab/>
          </w:r>
        </w:ins>
        <w:r w:rsidRPr="59202128" w:rsidR="59202128">
          <w:rPr>
            <w:rStyle w:val="Hyperlink"/>
          </w:rPr>
          <w:t>Findings</w:t>
        </w:r>
        <w:ins w:author="Jack McGrath" w:date="2024-11-18T22:06:40.615Z" w:id="429247636">
          <w:r>
            <w:tab/>
          </w:r>
        </w:ins>
        <w:r>
          <w:fldChar w:fldCharType="begin"/>
        </w:r>
        <w:r>
          <w:instrText xml:space="preserve">PAGEREF _Toc530854280 \h</w:instrText>
        </w:r>
        <w:r>
          <w:fldChar w:fldCharType="separate"/>
        </w:r>
        <w:r w:rsidRPr="59202128" w:rsidR="59202128">
          <w:rPr>
            <w:rStyle w:val="Hyperlink"/>
          </w:rPr>
          <w:t>21</w:t>
        </w:r>
        <w:r>
          <w:fldChar w:fldCharType="end"/>
        </w:r>
      </w:hyperlink>
    </w:p>
    <w:p w:rsidR="794E02EC" w:rsidP="59202128" w:rsidRDefault="794E02EC" w14:paraId="3D9F2F8A" w14:textId="24CE91CC">
      <w:pPr>
        <w:pStyle w:val="TOC5"/>
        <w:tabs>
          <w:tab w:val="left" w:leader="none" w:pos="1980"/>
          <w:tab w:val="right" w:leader="dot" w:pos="9735"/>
        </w:tabs>
        <w:pPrChange w:author="Jack McGrath" w:date="2024-11-18T22:06:40.617Z" w:id="93">
          <w:pPr/>
        </w:pPrChange>
      </w:pPr>
      <w:hyperlink w:anchor="_Toc1507089691">
        <w:r w:rsidRPr="59202128" w:rsidR="59202128">
          <w:rPr>
            <w:rStyle w:val="Hyperlink"/>
          </w:rPr>
          <w:t>4.4.1.5.1.</w:t>
        </w:r>
        <w:ins w:author="Jack McGrath" w:date="2024-11-18T22:06:40.616Z" w:id="1732540494">
          <w:r>
            <w:tab/>
          </w:r>
        </w:ins>
        <w:r w:rsidRPr="59202128" w:rsidR="59202128">
          <w:rPr>
            <w:rStyle w:val="Hyperlink"/>
          </w:rPr>
          <w:t>User Feed Synchronization</w:t>
        </w:r>
        <w:ins w:author="Jack McGrath" w:date="2024-11-18T22:06:40.617Z" w:id="334292037">
          <w:r>
            <w:tab/>
          </w:r>
        </w:ins>
        <w:r>
          <w:fldChar w:fldCharType="begin"/>
        </w:r>
        <w:r>
          <w:instrText xml:space="preserve">PAGEREF _Toc1507089691 \h</w:instrText>
        </w:r>
        <w:r>
          <w:fldChar w:fldCharType="separate"/>
        </w:r>
        <w:r w:rsidRPr="59202128" w:rsidR="59202128">
          <w:rPr>
            <w:rStyle w:val="Hyperlink"/>
          </w:rPr>
          <w:t>22</w:t>
        </w:r>
        <w:r>
          <w:fldChar w:fldCharType="end"/>
        </w:r>
      </w:hyperlink>
    </w:p>
    <w:p w:rsidR="794E02EC" w:rsidP="59202128" w:rsidRDefault="794E02EC" w14:paraId="503FE9D2" w14:textId="03E5B165">
      <w:pPr>
        <w:pStyle w:val="TOC5"/>
        <w:tabs>
          <w:tab w:val="left" w:leader="none" w:pos="1980"/>
          <w:tab w:val="right" w:leader="dot" w:pos="9735"/>
        </w:tabs>
        <w:pPrChange w:author="Jack McGrath" w:date="2024-11-18T22:06:40.619Z" w:id="96">
          <w:pPr/>
        </w:pPrChange>
      </w:pPr>
      <w:hyperlink w:anchor="_Toc1867131245">
        <w:r w:rsidRPr="59202128" w:rsidR="59202128">
          <w:rPr>
            <w:rStyle w:val="Hyperlink"/>
          </w:rPr>
          <w:t>4.4.1.5.2.</w:t>
        </w:r>
        <w:ins w:author="Jack McGrath" w:date="2024-11-18T22:06:40.618Z" w:id="284123384">
          <w:r>
            <w:tab/>
          </w:r>
        </w:ins>
        <w:r w:rsidRPr="59202128" w:rsidR="59202128">
          <w:rPr>
            <w:rStyle w:val="Hyperlink"/>
          </w:rPr>
          <w:t>Microsoft Edge Update Tasks</w:t>
        </w:r>
        <w:ins w:author="Jack McGrath" w:date="2024-11-18T22:06:40.619Z" w:id="1407230671">
          <w:r>
            <w:tab/>
          </w:r>
        </w:ins>
        <w:r>
          <w:fldChar w:fldCharType="begin"/>
        </w:r>
        <w:r>
          <w:instrText xml:space="preserve">PAGEREF _Toc1867131245 \h</w:instrText>
        </w:r>
        <w:r>
          <w:fldChar w:fldCharType="separate"/>
        </w:r>
        <w:r w:rsidRPr="59202128" w:rsidR="59202128">
          <w:rPr>
            <w:rStyle w:val="Hyperlink"/>
          </w:rPr>
          <w:t>23</w:t>
        </w:r>
        <w:r>
          <w:fldChar w:fldCharType="end"/>
        </w:r>
      </w:hyperlink>
    </w:p>
    <w:p w:rsidR="794E02EC" w:rsidP="59202128" w:rsidRDefault="794E02EC" w14:paraId="2FEFBE5B" w14:textId="6EE3D3D3">
      <w:pPr>
        <w:pStyle w:val="TOC5"/>
        <w:tabs>
          <w:tab w:val="left" w:leader="none" w:pos="1980"/>
          <w:tab w:val="right" w:leader="dot" w:pos="9735"/>
        </w:tabs>
        <w:pPrChange w:author="Jack McGrath" w:date="2024-11-18T22:06:40.621Z" w:id="99">
          <w:pPr/>
        </w:pPrChange>
      </w:pPr>
      <w:hyperlink w:anchor="_Toc1545925791">
        <w:r w:rsidRPr="59202128" w:rsidR="59202128">
          <w:rPr>
            <w:rStyle w:val="Hyperlink"/>
          </w:rPr>
          <w:t>4.4.1.5.3.</w:t>
        </w:r>
        <w:ins w:author="Jack McGrath" w:date="2024-11-18T22:06:40.621Z" w:id="1088761680">
          <w:r>
            <w:tab/>
          </w:r>
        </w:ins>
        <w:r w:rsidRPr="59202128" w:rsidR="59202128">
          <w:rPr>
            <w:rStyle w:val="Hyperlink"/>
          </w:rPr>
          <w:t>OneDrive Standalone Update and Reporting Tasks</w:t>
        </w:r>
        <w:ins w:author="Jack McGrath" w:date="2024-11-18T22:06:40.621Z" w:id="1787797710">
          <w:r>
            <w:tab/>
          </w:r>
        </w:ins>
        <w:r>
          <w:fldChar w:fldCharType="begin"/>
        </w:r>
        <w:r>
          <w:instrText xml:space="preserve">PAGEREF _Toc1545925791 \h</w:instrText>
        </w:r>
        <w:r>
          <w:fldChar w:fldCharType="separate"/>
        </w:r>
        <w:r w:rsidRPr="59202128" w:rsidR="59202128">
          <w:rPr>
            <w:rStyle w:val="Hyperlink"/>
          </w:rPr>
          <w:t>23</w:t>
        </w:r>
        <w:r>
          <w:fldChar w:fldCharType="end"/>
        </w:r>
      </w:hyperlink>
    </w:p>
    <w:p w:rsidR="794E02EC" w:rsidP="59202128" w:rsidRDefault="794E02EC" w14:paraId="344AE165" w14:textId="6EE685A6">
      <w:pPr>
        <w:pStyle w:val="TOC2"/>
        <w:tabs>
          <w:tab w:val="left" w:leader="none" w:pos="660"/>
          <w:tab w:val="right" w:leader="dot" w:pos="9735"/>
        </w:tabs>
        <w:pPrChange w:author="Jack McGrath" w:date="2024-11-18T22:06:40.623Z" w:id="102">
          <w:pPr/>
        </w:pPrChange>
      </w:pPr>
      <w:hyperlink w:anchor="_Toc476478706">
        <w:r w:rsidRPr="59202128" w:rsidR="59202128">
          <w:rPr>
            <w:rStyle w:val="Hyperlink"/>
          </w:rPr>
          <w:t>4.5.</w:t>
        </w:r>
        <w:ins w:author="Jack McGrath" w:date="2024-11-18T22:06:40.623Z" w:id="1530312212">
          <w:r>
            <w:tab/>
          </w:r>
        </w:ins>
        <w:r w:rsidRPr="59202128" w:rsidR="59202128">
          <w:rPr>
            <w:rStyle w:val="Hyperlink"/>
          </w:rPr>
          <w:t>Request Distribution Analysis</w:t>
        </w:r>
        <w:ins w:author="Jack McGrath" w:date="2024-11-18T22:06:40.623Z" w:id="392785883">
          <w:r>
            <w:tab/>
          </w:r>
        </w:ins>
        <w:r>
          <w:fldChar w:fldCharType="begin"/>
        </w:r>
        <w:r>
          <w:instrText xml:space="preserve">PAGEREF _Toc476478706 \h</w:instrText>
        </w:r>
        <w:r>
          <w:fldChar w:fldCharType="separate"/>
        </w:r>
        <w:r w:rsidRPr="59202128" w:rsidR="59202128">
          <w:rPr>
            <w:rStyle w:val="Hyperlink"/>
          </w:rPr>
          <w:t>23</w:t>
        </w:r>
        <w:r>
          <w:fldChar w:fldCharType="end"/>
        </w:r>
      </w:hyperlink>
    </w:p>
    <w:p w:rsidR="794E02EC" w:rsidP="59202128" w:rsidRDefault="794E02EC" w14:paraId="07481FAF" w14:textId="5C88CD57">
      <w:pPr>
        <w:pStyle w:val="TOC3"/>
        <w:tabs>
          <w:tab w:val="right" w:leader="dot" w:pos="9735"/>
        </w:tabs>
        <w:pPrChange w:author="Jack McGrath" w:date="2024-11-18T22:06:40.626Z" w:id="105">
          <w:pPr/>
        </w:pPrChange>
      </w:pPr>
      <w:hyperlink w:anchor="_Toc1714838640">
        <w:r w:rsidRPr="59202128" w:rsidR="59202128">
          <w:rPr>
            <w:rStyle w:val="Hyperlink"/>
          </w:rPr>
          <w:t>Process</w:t>
        </w:r>
        <w:ins w:author="Jack McGrath" w:date="2024-11-18T22:06:40.625Z" w:id="1844341171">
          <w:r>
            <w:tab/>
          </w:r>
        </w:ins>
        <w:r>
          <w:fldChar w:fldCharType="begin"/>
        </w:r>
        <w:r>
          <w:instrText xml:space="preserve">PAGEREF _Toc1714838640 \h</w:instrText>
        </w:r>
        <w:r>
          <w:fldChar w:fldCharType="separate"/>
        </w:r>
        <w:r w:rsidRPr="59202128" w:rsidR="59202128">
          <w:rPr>
            <w:rStyle w:val="Hyperlink"/>
          </w:rPr>
          <w:t>24</w:t>
        </w:r>
        <w:r>
          <w:fldChar w:fldCharType="end"/>
        </w:r>
      </w:hyperlink>
    </w:p>
    <w:p w:rsidR="794E02EC" w:rsidP="59202128" w:rsidRDefault="794E02EC" w14:paraId="1AADF6CC" w14:textId="3C01E958">
      <w:pPr>
        <w:pStyle w:val="TOC3"/>
        <w:tabs>
          <w:tab w:val="left" w:leader="none" w:pos="1320"/>
          <w:tab w:val="right" w:leader="dot" w:pos="9735"/>
        </w:tabs>
        <w:pPrChange w:author="Jack McGrath" w:date="2024-11-18T22:06:40.628Z" w:id="108">
          <w:pPr/>
        </w:pPrChange>
      </w:pPr>
      <w:hyperlink w:anchor="_Toc1875735840">
        <w:r w:rsidRPr="59202128" w:rsidR="59202128">
          <w:rPr>
            <w:rStyle w:val="Hyperlink"/>
          </w:rPr>
          <w:t>1.1.10.</w:t>
        </w:r>
        <w:ins w:author="Jack McGrath" w:date="2024-11-18T22:06:40.627Z" w:id="1600246060">
          <w:r>
            <w:tab/>
          </w:r>
        </w:ins>
        <w:r w:rsidRPr="59202128" w:rsidR="59202128">
          <w:rPr>
            <w:rStyle w:val="Hyperlink"/>
          </w:rPr>
          <w:t>Findings</w:t>
        </w:r>
        <w:ins w:author="Jack McGrath" w:date="2024-11-18T22:06:40.627Z" w:id="1880693989">
          <w:r>
            <w:tab/>
          </w:r>
        </w:ins>
        <w:r>
          <w:fldChar w:fldCharType="begin"/>
        </w:r>
        <w:r>
          <w:instrText xml:space="preserve">PAGEREF _Toc1875735840 \h</w:instrText>
        </w:r>
        <w:r>
          <w:fldChar w:fldCharType="separate"/>
        </w:r>
        <w:r w:rsidRPr="59202128" w:rsidR="59202128">
          <w:rPr>
            <w:rStyle w:val="Hyperlink"/>
          </w:rPr>
          <w:t>24</w:t>
        </w:r>
        <w:r>
          <w:fldChar w:fldCharType="end"/>
        </w:r>
      </w:hyperlink>
    </w:p>
    <w:p w:rsidR="794E02EC" w:rsidP="59202128" w:rsidRDefault="794E02EC" w14:paraId="48B1BBFF" w14:textId="6B5BD1AB">
      <w:pPr>
        <w:pStyle w:val="TOC4"/>
        <w:tabs>
          <w:tab w:val="left" w:leader="none" w:pos="1530"/>
          <w:tab w:val="right" w:leader="dot" w:pos="9735"/>
        </w:tabs>
        <w:pPrChange w:author="Jack McGrath" w:date="2024-11-18T22:06:40.63Z" w:id="111">
          <w:pPr/>
        </w:pPrChange>
      </w:pPr>
      <w:hyperlink w:anchor="_Toc636363914">
        <w:r w:rsidRPr="59202128" w:rsidR="59202128">
          <w:rPr>
            <w:rStyle w:val="Hyperlink"/>
          </w:rPr>
          <w:t>4.5.1.1.</w:t>
        </w:r>
        <w:ins w:author="Jack McGrath" w:date="2024-11-18T22:06:40.629Z" w:id="744945732">
          <w:r>
            <w:tab/>
          </w:r>
        </w:ins>
        <w:r w:rsidRPr="59202128" w:rsidR="59202128">
          <w:rPr>
            <w:rStyle w:val="Hyperlink"/>
          </w:rPr>
          <w:t>Performance Challenges in a Single Server Farm</w:t>
        </w:r>
        <w:ins w:author="Jack McGrath" w:date="2024-11-18T22:06:40.63Z" w:id="2009113398">
          <w:r>
            <w:tab/>
          </w:r>
        </w:ins>
        <w:r>
          <w:fldChar w:fldCharType="begin"/>
        </w:r>
        <w:r>
          <w:instrText xml:space="preserve">PAGEREF _Toc636363914 \h</w:instrText>
        </w:r>
        <w:r>
          <w:fldChar w:fldCharType="separate"/>
        </w:r>
        <w:r w:rsidRPr="59202128" w:rsidR="59202128">
          <w:rPr>
            <w:rStyle w:val="Hyperlink"/>
          </w:rPr>
          <w:t>24</w:t>
        </w:r>
        <w:r>
          <w:fldChar w:fldCharType="end"/>
        </w:r>
      </w:hyperlink>
    </w:p>
    <w:p w:rsidR="794E02EC" w:rsidP="59202128" w:rsidRDefault="794E02EC" w14:paraId="5ED1ACE5" w14:textId="55E55A14">
      <w:pPr>
        <w:pStyle w:val="TOC3"/>
        <w:tabs>
          <w:tab w:val="left" w:pos="1320"/>
          <w:tab w:val="right" w:leader="dot" w:pos="9735"/>
        </w:tabs>
        <w:pPrChange w:author="Jack McGrath" w:date="2024-11-18T22:06:40.632Z" w:id="114">
          <w:pPr/>
        </w:pPrChange>
      </w:pPr>
      <w:hyperlink w:anchor="_Toc1532952927">
        <w:r w:rsidRPr="59202128" w:rsidR="59202128">
          <w:rPr>
            <w:rStyle w:val="Hyperlink"/>
          </w:rPr>
          <w:t>1.1.11.</w:t>
        </w:r>
        <w:ins w:author="Jack McGrath" w:date="2024-11-18T22:06:40.631Z" w:id="367831405">
          <w:r>
            <w:tab/>
          </w:r>
        </w:ins>
        <w:r w:rsidRPr="59202128" w:rsidR="59202128">
          <w:rPr>
            <w:rStyle w:val="Hyperlink"/>
          </w:rPr>
          <w:t>Recommendations</w:t>
        </w:r>
        <w:ins w:author="Jack McGrath" w:date="2024-11-18T22:06:40.632Z" w:id="1470833679">
          <w:r>
            <w:tab/>
          </w:r>
        </w:ins>
        <w:r>
          <w:fldChar w:fldCharType="begin"/>
        </w:r>
        <w:r>
          <w:instrText xml:space="preserve">PAGEREF _Toc1532952927 \h</w:instrText>
        </w:r>
        <w:r>
          <w:fldChar w:fldCharType="separate"/>
        </w:r>
        <w:r w:rsidRPr="59202128" w:rsidR="59202128">
          <w:rPr>
            <w:rStyle w:val="Hyperlink"/>
          </w:rPr>
          <w:t>24</w:t>
        </w:r>
        <w:r>
          <w:fldChar w:fldCharType="end"/>
        </w:r>
      </w:hyperlink>
    </w:p>
    <w:p w:rsidR="794E02EC" w:rsidP="59202128" w:rsidRDefault="794E02EC" w14:paraId="03CC5DDB" w14:textId="47FEF957">
      <w:pPr>
        <w:pStyle w:val="TOC2"/>
        <w:tabs>
          <w:tab w:val="left" w:leader="none" w:pos="660"/>
          <w:tab w:val="right" w:leader="dot" w:pos="9735"/>
        </w:tabs>
        <w:pPrChange w:author="Jack McGrath" w:date="2024-11-18T22:06:40.637Z" w:id="117">
          <w:pPr/>
        </w:pPrChange>
      </w:pPr>
      <w:hyperlink w:anchor="_Toc1646951292">
        <w:r w:rsidRPr="59202128" w:rsidR="59202128">
          <w:rPr>
            <w:rStyle w:val="Hyperlink"/>
          </w:rPr>
          <w:t>4.6.</w:t>
        </w:r>
        <w:ins w:author="Jack McGrath" w:date="2024-11-18T22:06:40.636Z" w:id="1580864496">
          <w:r>
            <w:tab/>
          </w:r>
        </w:ins>
        <w:r w:rsidRPr="59202128" w:rsidR="59202128">
          <w:rPr>
            <w:rStyle w:val="Hyperlink"/>
          </w:rPr>
          <w:t>Resource Throttling Settings and Customizations Review</w:t>
        </w:r>
        <w:ins w:author="Jack McGrath" w:date="2024-11-18T22:06:40.637Z" w:id="1674086844">
          <w:r>
            <w:tab/>
          </w:r>
        </w:ins>
        <w:r>
          <w:fldChar w:fldCharType="begin"/>
        </w:r>
        <w:r>
          <w:instrText xml:space="preserve">PAGEREF _Toc1646951292 \h</w:instrText>
        </w:r>
        <w:r>
          <w:fldChar w:fldCharType="separate"/>
        </w:r>
        <w:r w:rsidRPr="59202128" w:rsidR="59202128">
          <w:rPr>
            <w:rStyle w:val="Hyperlink"/>
          </w:rPr>
          <w:t>25</w:t>
        </w:r>
        <w:r>
          <w:fldChar w:fldCharType="end"/>
        </w:r>
      </w:hyperlink>
    </w:p>
    <w:p w:rsidR="794E02EC" w:rsidP="59202128" w:rsidRDefault="794E02EC" w14:paraId="589E1692" w14:textId="10CABA2E">
      <w:pPr>
        <w:pStyle w:val="TOC3"/>
        <w:tabs>
          <w:tab w:val="left" w:pos="1320"/>
          <w:tab w:val="right" w:leader="dot" w:pos="9735"/>
        </w:tabs>
        <w:pPrChange w:author="Jack McGrath" w:date="2024-11-18T22:06:40.64Z" w:id="120">
          <w:pPr/>
        </w:pPrChange>
      </w:pPr>
      <w:hyperlink w:anchor="_Toc485872395">
        <w:r w:rsidRPr="59202128" w:rsidR="59202128">
          <w:rPr>
            <w:rStyle w:val="Hyperlink"/>
          </w:rPr>
          <w:t>1.1.12.</w:t>
        </w:r>
        <w:ins w:author="Jack McGrath" w:date="2024-11-18T22:06:40.639Z" w:id="921183889">
          <w:r>
            <w:tab/>
          </w:r>
        </w:ins>
        <w:r w:rsidRPr="59202128" w:rsidR="59202128">
          <w:rPr>
            <w:rStyle w:val="Hyperlink"/>
          </w:rPr>
          <w:t>Process</w:t>
        </w:r>
        <w:ins w:author="Jack McGrath" w:date="2024-11-18T22:06:40.639Z" w:id="1283309446">
          <w:r>
            <w:tab/>
          </w:r>
        </w:ins>
        <w:r>
          <w:fldChar w:fldCharType="begin"/>
        </w:r>
        <w:r>
          <w:instrText xml:space="preserve">PAGEREF _Toc485872395 \h</w:instrText>
        </w:r>
        <w:r>
          <w:fldChar w:fldCharType="separate"/>
        </w:r>
        <w:r w:rsidRPr="59202128" w:rsidR="59202128">
          <w:rPr>
            <w:rStyle w:val="Hyperlink"/>
          </w:rPr>
          <w:t>26</w:t>
        </w:r>
        <w:r>
          <w:fldChar w:fldCharType="end"/>
        </w:r>
      </w:hyperlink>
    </w:p>
    <w:p w:rsidR="794E02EC" w:rsidP="59202128" w:rsidRDefault="794E02EC" w14:paraId="2E58D004" w14:textId="4CA42B8F">
      <w:pPr>
        <w:pStyle w:val="TOC3"/>
        <w:tabs>
          <w:tab w:val="left" w:pos="1320"/>
          <w:tab w:val="right" w:leader="dot" w:pos="9735"/>
        </w:tabs>
        <w:pPrChange w:author="Jack McGrath" w:date="2024-11-18T22:06:40.642Z" w:id="123">
          <w:pPr/>
        </w:pPrChange>
      </w:pPr>
      <w:hyperlink w:anchor="_Toc642357460">
        <w:r w:rsidRPr="59202128" w:rsidR="59202128">
          <w:rPr>
            <w:rStyle w:val="Hyperlink"/>
          </w:rPr>
          <w:t>1.1.13.</w:t>
        </w:r>
        <w:ins w:author="Jack McGrath" w:date="2024-11-18T22:06:40.641Z" w:id="1379144571">
          <w:r>
            <w:tab/>
          </w:r>
        </w:ins>
        <w:r w:rsidRPr="59202128" w:rsidR="59202128">
          <w:rPr>
            <w:rStyle w:val="Hyperlink"/>
          </w:rPr>
          <w:t>Findings</w:t>
        </w:r>
        <w:ins w:author="Jack McGrath" w:date="2024-11-18T22:06:40.641Z" w:id="1794570932">
          <w:r>
            <w:tab/>
          </w:r>
        </w:ins>
        <w:r>
          <w:fldChar w:fldCharType="begin"/>
        </w:r>
        <w:r>
          <w:instrText xml:space="preserve">PAGEREF _Toc642357460 \h</w:instrText>
        </w:r>
        <w:r>
          <w:fldChar w:fldCharType="separate"/>
        </w:r>
        <w:r w:rsidRPr="59202128" w:rsidR="59202128">
          <w:rPr>
            <w:rStyle w:val="Hyperlink"/>
          </w:rPr>
          <w:t>26</w:t>
        </w:r>
        <w:r>
          <w:fldChar w:fldCharType="end"/>
        </w:r>
      </w:hyperlink>
    </w:p>
    <w:p w:rsidR="794E02EC" w:rsidP="59202128" w:rsidRDefault="794E02EC" w14:paraId="2AF40CB3" w14:textId="46C584E3">
      <w:pPr>
        <w:pStyle w:val="TOC4"/>
        <w:tabs>
          <w:tab w:val="left" w:leader="none" w:pos="1530"/>
          <w:tab w:val="right" w:leader="dot" w:pos="9735"/>
        </w:tabs>
        <w:pPrChange w:author="Jack McGrath" w:date="2024-11-18T22:06:40.644Z" w:id="126">
          <w:pPr/>
        </w:pPrChange>
      </w:pPr>
      <w:hyperlink w:anchor="_Toc1597521463">
        <w:r w:rsidRPr="59202128" w:rsidR="59202128">
          <w:rPr>
            <w:rStyle w:val="Hyperlink"/>
          </w:rPr>
          <w:t>4.6.1.1.</w:t>
        </w:r>
        <w:ins w:author="Jack McGrath" w:date="2024-11-18T22:06:40.643Z" w:id="1586090911">
          <w:r>
            <w:tab/>
          </w:r>
        </w:ins>
        <w:r w:rsidRPr="59202128" w:rsidR="59202128">
          <w:rPr>
            <w:rStyle w:val="Hyperlink"/>
          </w:rPr>
          <w:t>High List View Threshold Causing Performance Issues</w:t>
        </w:r>
        <w:ins w:author="Jack McGrath" w:date="2024-11-18T22:06:40.643Z" w:id="429487723">
          <w:r>
            <w:tab/>
          </w:r>
        </w:ins>
        <w:r>
          <w:fldChar w:fldCharType="begin"/>
        </w:r>
        <w:r>
          <w:instrText xml:space="preserve">PAGEREF _Toc1597521463 \h</w:instrText>
        </w:r>
        <w:r>
          <w:fldChar w:fldCharType="separate"/>
        </w:r>
        <w:r w:rsidRPr="59202128" w:rsidR="59202128">
          <w:rPr>
            <w:rStyle w:val="Hyperlink"/>
          </w:rPr>
          <w:t>26</w:t>
        </w:r>
        <w:r>
          <w:fldChar w:fldCharType="end"/>
        </w:r>
      </w:hyperlink>
    </w:p>
    <w:p w:rsidR="794E02EC" w:rsidP="59202128" w:rsidRDefault="794E02EC" w14:paraId="093F1378" w14:textId="728AD5DA">
      <w:pPr>
        <w:pStyle w:val="TOC3"/>
        <w:tabs>
          <w:tab w:val="left" w:pos="1320"/>
          <w:tab w:val="right" w:leader="dot" w:pos="9735"/>
        </w:tabs>
        <w:pPrChange w:author="Jack McGrath" w:date="2024-11-18T22:06:40.646Z" w:id="129">
          <w:pPr/>
        </w:pPrChange>
      </w:pPr>
      <w:hyperlink w:anchor="_Toc1860174609">
        <w:r w:rsidRPr="59202128" w:rsidR="59202128">
          <w:rPr>
            <w:rStyle w:val="Hyperlink"/>
          </w:rPr>
          <w:t>1.1.14.</w:t>
        </w:r>
        <w:ins w:author="Jack McGrath" w:date="2024-11-18T22:06:40.645Z" w:id="1940035437">
          <w:r>
            <w:tab/>
          </w:r>
        </w:ins>
        <w:r w:rsidRPr="59202128" w:rsidR="59202128">
          <w:rPr>
            <w:rStyle w:val="Hyperlink"/>
          </w:rPr>
          <w:t>Recommendations</w:t>
        </w:r>
        <w:ins w:author="Jack McGrath" w:date="2024-11-18T22:06:40.645Z" w:id="2089572509">
          <w:r>
            <w:tab/>
          </w:r>
        </w:ins>
        <w:r>
          <w:fldChar w:fldCharType="begin"/>
        </w:r>
        <w:r>
          <w:instrText xml:space="preserve">PAGEREF _Toc1860174609 \h</w:instrText>
        </w:r>
        <w:r>
          <w:fldChar w:fldCharType="separate"/>
        </w:r>
        <w:r w:rsidRPr="59202128" w:rsidR="59202128">
          <w:rPr>
            <w:rStyle w:val="Hyperlink"/>
          </w:rPr>
          <w:t>26</w:t>
        </w:r>
        <w:r>
          <w:fldChar w:fldCharType="end"/>
        </w:r>
      </w:hyperlink>
    </w:p>
    <w:p w:rsidR="794E02EC" w:rsidP="59202128" w:rsidRDefault="794E02EC" w14:paraId="1C2E27AB" w14:textId="4B71BD11">
      <w:pPr>
        <w:pStyle w:val="TOC2"/>
        <w:tabs>
          <w:tab w:val="left" w:leader="none" w:pos="660"/>
          <w:tab w:val="right" w:leader="dot" w:pos="9735"/>
        </w:tabs>
        <w:pPrChange w:author="Jack McGrath" w:date="2024-11-18T22:06:40.648Z" w:id="132">
          <w:pPr/>
        </w:pPrChange>
      </w:pPr>
      <w:hyperlink w:anchor="_Toc51936000">
        <w:r w:rsidRPr="59202128" w:rsidR="59202128">
          <w:rPr>
            <w:rStyle w:val="Hyperlink"/>
          </w:rPr>
          <w:t>4.7.</w:t>
        </w:r>
        <w:ins w:author="Jack McGrath" w:date="2024-11-18T22:06:40.647Z" w:id="1094170366">
          <w:r>
            <w:tab/>
          </w:r>
        </w:ins>
        <w:r w:rsidRPr="59202128" w:rsidR="59202128">
          <w:rPr>
            <w:rStyle w:val="Hyperlink"/>
          </w:rPr>
          <w:t>SharePoint Libraries Availability Analysis</w:t>
        </w:r>
        <w:ins w:author="Jack McGrath" w:date="2024-11-18T22:06:40.648Z" w:id="139696694">
          <w:r>
            <w:tab/>
          </w:r>
        </w:ins>
        <w:r>
          <w:fldChar w:fldCharType="begin"/>
        </w:r>
        <w:r>
          <w:instrText xml:space="preserve">PAGEREF _Toc51936000 \h</w:instrText>
        </w:r>
        <w:r>
          <w:fldChar w:fldCharType="separate"/>
        </w:r>
        <w:r w:rsidRPr="59202128" w:rsidR="59202128">
          <w:rPr>
            <w:rStyle w:val="Hyperlink"/>
          </w:rPr>
          <w:t>27</w:t>
        </w:r>
        <w:r>
          <w:fldChar w:fldCharType="end"/>
        </w:r>
      </w:hyperlink>
    </w:p>
    <w:p w:rsidR="794E02EC" w:rsidP="59202128" w:rsidRDefault="794E02EC" w14:paraId="314D10B4" w14:textId="531753AB">
      <w:pPr>
        <w:pStyle w:val="TOC3"/>
        <w:tabs>
          <w:tab w:val="right" w:leader="dot" w:pos="9735"/>
        </w:tabs>
        <w:pPrChange w:author="Jack McGrath" w:date="2024-11-18T22:06:40.65Z" w:id="135">
          <w:pPr/>
        </w:pPrChange>
      </w:pPr>
      <w:hyperlink w:anchor="_Toc740267804">
        <w:r w:rsidRPr="59202128" w:rsidR="59202128">
          <w:rPr>
            <w:rStyle w:val="Hyperlink"/>
          </w:rPr>
          <w:t>Process</w:t>
        </w:r>
        <w:ins w:author="Jack McGrath" w:date="2024-11-18T22:06:40.65Z" w:id="464037696">
          <w:r>
            <w:tab/>
          </w:r>
        </w:ins>
        <w:r>
          <w:fldChar w:fldCharType="begin"/>
        </w:r>
        <w:r>
          <w:instrText xml:space="preserve">PAGEREF _Toc740267804 \h</w:instrText>
        </w:r>
        <w:r>
          <w:fldChar w:fldCharType="separate"/>
        </w:r>
        <w:r w:rsidRPr="59202128" w:rsidR="59202128">
          <w:rPr>
            <w:rStyle w:val="Hyperlink"/>
          </w:rPr>
          <w:t>28</w:t>
        </w:r>
        <w:r>
          <w:fldChar w:fldCharType="end"/>
        </w:r>
      </w:hyperlink>
    </w:p>
    <w:p w:rsidR="794E02EC" w:rsidP="59202128" w:rsidRDefault="794E02EC" w14:paraId="121F1F0E" w14:textId="5E8E2932">
      <w:pPr>
        <w:pStyle w:val="TOC3"/>
        <w:tabs>
          <w:tab w:val="left" w:leader="none" w:pos="1320"/>
          <w:tab w:val="right" w:leader="dot" w:pos="9735"/>
        </w:tabs>
        <w:pPrChange w:author="Jack McGrath" w:date="2024-11-18T22:06:40.652Z" w:id="138">
          <w:pPr/>
        </w:pPrChange>
      </w:pPr>
      <w:hyperlink w:anchor="_Toc825144216">
        <w:r w:rsidRPr="59202128" w:rsidR="59202128">
          <w:rPr>
            <w:rStyle w:val="Hyperlink"/>
          </w:rPr>
          <w:t>4.1.1.</w:t>
        </w:r>
        <w:ins w:author="Jack McGrath" w:date="2024-11-18T22:06:40.651Z" w:id="249238982">
          <w:r>
            <w:tab/>
          </w:r>
        </w:ins>
        <w:r w:rsidRPr="59202128" w:rsidR="59202128">
          <w:rPr>
            <w:rStyle w:val="Hyperlink"/>
          </w:rPr>
          <w:t>Findings</w:t>
        </w:r>
        <w:ins w:author="Jack McGrath" w:date="2024-11-18T22:06:40.652Z" w:id="283078823">
          <w:r>
            <w:tab/>
          </w:r>
        </w:ins>
        <w:r>
          <w:fldChar w:fldCharType="begin"/>
        </w:r>
        <w:r>
          <w:instrText xml:space="preserve">PAGEREF _Toc825144216 \h</w:instrText>
        </w:r>
        <w:r>
          <w:fldChar w:fldCharType="separate"/>
        </w:r>
        <w:r w:rsidRPr="59202128" w:rsidR="59202128">
          <w:rPr>
            <w:rStyle w:val="Hyperlink"/>
          </w:rPr>
          <w:t>28</w:t>
        </w:r>
        <w:r>
          <w:fldChar w:fldCharType="end"/>
        </w:r>
      </w:hyperlink>
    </w:p>
    <w:p w:rsidR="794E02EC" w:rsidP="59202128" w:rsidRDefault="794E02EC" w14:paraId="795BBA4A" w14:textId="21C7E3EC">
      <w:pPr>
        <w:pStyle w:val="TOC4"/>
        <w:tabs>
          <w:tab w:val="left" w:leader="none" w:pos="1530"/>
          <w:tab w:val="right" w:leader="dot" w:pos="9735"/>
        </w:tabs>
        <w:pPrChange w:author="Jack McGrath" w:date="2024-11-18T22:06:40.654Z" w:id="141">
          <w:pPr/>
        </w:pPrChange>
      </w:pPr>
      <w:hyperlink w:anchor="_Toc1794555268">
        <w:r w:rsidRPr="59202128" w:rsidR="59202128">
          <w:rPr>
            <w:rStyle w:val="Hyperlink"/>
          </w:rPr>
          <w:t>4.7.1.1.</w:t>
        </w:r>
        <w:ins w:author="Jack McGrath" w:date="2024-11-18T22:06:40.653Z" w:id="2033136200">
          <w:r>
            <w:tab/>
          </w:r>
        </w:ins>
        <w:r w:rsidRPr="59202128" w:rsidR="59202128">
          <w:rPr>
            <w:rStyle w:val="Hyperlink"/>
          </w:rPr>
          <w:t>Resource-Intensive Views Impacting Library Performance</w:t>
        </w:r>
        <w:ins w:author="Jack McGrath" w:date="2024-11-18T22:06:40.653Z" w:id="1081793825">
          <w:r>
            <w:tab/>
          </w:r>
        </w:ins>
        <w:r>
          <w:fldChar w:fldCharType="begin"/>
        </w:r>
        <w:r>
          <w:instrText xml:space="preserve">PAGEREF _Toc1794555268 \h</w:instrText>
        </w:r>
        <w:r>
          <w:fldChar w:fldCharType="separate"/>
        </w:r>
        <w:r w:rsidRPr="59202128" w:rsidR="59202128">
          <w:rPr>
            <w:rStyle w:val="Hyperlink"/>
          </w:rPr>
          <w:t>28</w:t>
        </w:r>
        <w:r>
          <w:fldChar w:fldCharType="end"/>
        </w:r>
      </w:hyperlink>
    </w:p>
    <w:p w:rsidR="794E02EC" w:rsidP="59202128" w:rsidRDefault="794E02EC" w14:paraId="4C44720D" w14:textId="312D5994">
      <w:pPr>
        <w:pStyle w:val="TOC4"/>
        <w:tabs>
          <w:tab w:val="left" w:leader="none" w:pos="1530"/>
          <w:tab w:val="right" w:leader="dot" w:pos="9735"/>
        </w:tabs>
        <w:pPrChange w:author="Jack McGrath" w:date="2024-11-18T22:06:40.656Z" w:id="144">
          <w:pPr/>
        </w:pPrChange>
      </w:pPr>
      <w:hyperlink w:anchor="_Toc1114337605">
        <w:r w:rsidRPr="59202128" w:rsidR="59202128">
          <w:rPr>
            <w:rStyle w:val="Hyperlink"/>
          </w:rPr>
          <w:t>4.7.1.2.</w:t>
        </w:r>
        <w:ins w:author="Jack McGrath" w:date="2024-11-18T22:06:40.655Z" w:id="1833475633">
          <w:r>
            <w:tab/>
          </w:r>
        </w:ins>
        <w:r w:rsidRPr="59202128" w:rsidR="59202128">
          <w:rPr>
            <w:rStyle w:val="Hyperlink"/>
          </w:rPr>
          <w:t>Excessive Versioning in SharePoint Libraries Consuming Space</w:t>
        </w:r>
        <w:ins w:author="Jack McGrath" w:date="2024-11-18T22:06:40.656Z" w:id="778808511">
          <w:r>
            <w:tab/>
          </w:r>
        </w:ins>
        <w:r>
          <w:fldChar w:fldCharType="begin"/>
        </w:r>
        <w:r>
          <w:instrText xml:space="preserve">PAGEREF _Toc1114337605 \h</w:instrText>
        </w:r>
        <w:r>
          <w:fldChar w:fldCharType="separate"/>
        </w:r>
        <w:r w:rsidRPr="59202128" w:rsidR="59202128">
          <w:rPr>
            <w:rStyle w:val="Hyperlink"/>
          </w:rPr>
          <w:t>28</w:t>
        </w:r>
        <w:r>
          <w:fldChar w:fldCharType="end"/>
        </w:r>
      </w:hyperlink>
    </w:p>
    <w:p w:rsidR="794E02EC" w:rsidP="59202128" w:rsidRDefault="794E02EC" w14:paraId="5B8B152E" w14:textId="0552E18A">
      <w:pPr>
        <w:pStyle w:val="TOC4"/>
        <w:tabs>
          <w:tab w:val="left" w:leader="none" w:pos="1530"/>
          <w:tab w:val="right" w:leader="dot" w:pos="9735"/>
        </w:tabs>
        <w:pPrChange w:author="Jack McGrath" w:date="2024-11-18T22:06:40.658Z" w:id="147">
          <w:pPr/>
        </w:pPrChange>
      </w:pPr>
      <w:hyperlink w:anchor="_Toc1530071077">
        <w:r w:rsidRPr="59202128" w:rsidR="59202128">
          <w:rPr>
            <w:rStyle w:val="Hyperlink"/>
          </w:rPr>
          <w:t>4.7.1.3.</w:t>
        </w:r>
        <w:ins w:author="Jack McGrath" w:date="2024-11-18T22:06:40.657Z" w:id="893238354">
          <w:r>
            <w:tab/>
          </w:r>
        </w:ins>
        <w:r w:rsidRPr="59202128" w:rsidR="59202128">
          <w:rPr>
            <w:rStyle w:val="Hyperlink"/>
          </w:rPr>
          <w:t>RecordPoint Libraries Exceeding Query Limits</w:t>
        </w:r>
        <w:ins w:author="Jack McGrath" w:date="2024-11-18T22:06:40.658Z" w:id="1153475030">
          <w:r>
            <w:tab/>
          </w:r>
        </w:ins>
        <w:r>
          <w:fldChar w:fldCharType="begin"/>
        </w:r>
        <w:r>
          <w:instrText xml:space="preserve">PAGEREF _Toc1530071077 \h</w:instrText>
        </w:r>
        <w:r>
          <w:fldChar w:fldCharType="separate"/>
        </w:r>
        <w:r w:rsidRPr="59202128" w:rsidR="59202128">
          <w:rPr>
            <w:rStyle w:val="Hyperlink"/>
          </w:rPr>
          <w:t>29</w:t>
        </w:r>
        <w:r>
          <w:fldChar w:fldCharType="end"/>
        </w:r>
      </w:hyperlink>
    </w:p>
    <w:p w:rsidR="794E02EC" w:rsidP="59202128" w:rsidRDefault="794E02EC" w14:paraId="5AB2C092" w14:textId="1A216C79">
      <w:pPr>
        <w:pStyle w:val="TOC3"/>
        <w:tabs>
          <w:tab w:val="left" w:leader="none" w:pos="1320"/>
          <w:tab w:val="right" w:leader="dot" w:pos="9735"/>
        </w:tabs>
        <w:pPrChange w:author="Jack McGrath" w:date="2024-11-18T22:06:40.66Z" w:id="150">
          <w:pPr/>
        </w:pPrChange>
      </w:pPr>
      <w:hyperlink w:anchor="_Toc1548362430">
        <w:r w:rsidRPr="59202128" w:rsidR="59202128">
          <w:rPr>
            <w:rStyle w:val="Hyperlink"/>
          </w:rPr>
          <w:t>4.1.2.</w:t>
        </w:r>
        <w:ins w:author="Jack McGrath" w:date="2024-11-18T22:06:40.659Z" w:id="513335534">
          <w:r>
            <w:tab/>
          </w:r>
        </w:ins>
        <w:r w:rsidRPr="59202128" w:rsidR="59202128">
          <w:rPr>
            <w:rStyle w:val="Hyperlink"/>
          </w:rPr>
          <w:t>Recommendations</w:t>
        </w:r>
        <w:ins w:author="Jack McGrath" w:date="2024-11-18T22:06:40.66Z" w:id="976579811">
          <w:r>
            <w:tab/>
          </w:r>
        </w:ins>
        <w:r>
          <w:fldChar w:fldCharType="begin"/>
        </w:r>
        <w:r>
          <w:instrText xml:space="preserve">PAGEREF _Toc1548362430 \h</w:instrText>
        </w:r>
        <w:r>
          <w:fldChar w:fldCharType="separate"/>
        </w:r>
        <w:r w:rsidRPr="59202128" w:rsidR="59202128">
          <w:rPr>
            <w:rStyle w:val="Hyperlink"/>
          </w:rPr>
          <w:t>29</w:t>
        </w:r>
        <w:r>
          <w:fldChar w:fldCharType="end"/>
        </w:r>
      </w:hyperlink>
    </w:p>
    <w:p w:rsidR="794E02EC" w:rsidP="59202128" w:rsidRDefault="794E02EC" w14:paraId="53045FC9" w14:textId="4A7E9775">
      <w:pPr>
        <w:pStyle w:val="TOC2"/>
        <w:tabs>
          <w:tab w:val="left" w:leader="none" w:pos="660"/>
          <w:tab w:val="right" w:leader="dot" w:pos="9735"/>
        </w:tabs>
        <w:pPrChange w:author="Jack McGrath" w:date="2024-11-18T22:06:40.663Z" w:id="153">
          <w:pPr/>
        </w:pPrChange>
      </w:pPr>
      <w:hyperlink w:anchor="_Toc1506161704">
        <w:r w:rsidRPr="59202128" w:rsidR="59202128">
          <w:rPr>
            <w:rStyle w:val="Hyperlink"/>
          </w:rPr>
          <w:t>4.8.</w:t>
        </w:r>
        <w:ins w:author="Jack McGrath" w:date="2024-11-18T22:06:40.662Z" w:id="18090663">
          <w:r>
            <w:tab/>
          </w:r>
        </w:ins>
        <w:r w:rsidRPr="59202128" w:rsidR="59202128">
          <w:rPr>
            <w:rStyle w:val="Hyperlink"/>
          </w:rPr>
          <w:t>RecordPoint Integration Impact Analysis</w:t>
        </w:r>
        <w:ins w:author="Jack McGrath" w:date="2024-11-18T22:06:40.662Z" w:id="811647956">
          <w:r>
            <w:tab/>
          </w:r>
        </w:ins>
        <w:r>
          <w:fldChar w:fldCharType="begin"/>
        </w:r>
        <w:r>
          <w:instrText xml:space="preserve">PAGEREF _Toc1506161704 \h</w:instrText>
        </w:r>
        <w:r>
          <w:fldChar w:fldCharType="separate"/>
        </w:r>
        <w:r w:rsidRPr="59202128" w:rsidR="59202128">
          <w:rPr>
            <w:rStyle w:val="Hyperlink"/>
          </w:rPr>
          <w:t>30</w:t>
        </w:r>
        <w:r>
          <w:fldChar w:fldCharType="end"/>
        </w:r>
      </w:hyperlink>
    </w:p>
    <w:p w:rsidR="59202128" w:rsidP="59202128" w:rsidRDefault="59202128" w14:paraId="7A80C4A7" w14:textId="61A97328">
      <w:pPr>
        <w:pStyle w:val="TOC3"/>
        <w:tabs>
          <w:tab w:val="left" w:leader="none" w:pos="1320"/>
          <w:tab w:val="right" w:leader="dot" w:pos="9735"/>
        </w:tabs>
        <w:pPrChange w:author="Jack McGrath" w:date="2024-11-18T22:06:40.666Z">
          <w:pPr/>
        </w:pPrChange>
      </w:pPr>
      <w:hyperlink w:anchor="_Toc2104624509">
        <w:r w:rsidRPr="59202128" w:rsidR="59202128">
          <w:rPr>
            <w:rStyle w:val="Hyperlink"/>
          </w:rPr>
          <w:t>4.1.3.</w:t>
        </w:r>
        <w:ins w:author="Jack McGrath" w:date="2024-11-18T22:06:40.665Z" w:id="1141176665">
          <w:r>
            <w:tab/>
          </w:r>
        </w:ins>
        <w:r w:rsidRPr="59202128" w:rsidR="59202128">
          <w:rPr>
            <w:rStyle w:val="Hyperlink"/>
          </w:rPr>
          <w:t>Process</w:t>
        </w:r>
        <w:ins w:author="Jack McGrath" w:date="2024-11-18T22:06:40.665Z" w:id="1435951219">
          <w:r>
            <w:tab/>
          </w:r>
        </w:ins>
        <w:r>
          <w:fldChar w:fldCharType="begin"/>
        </w:r>
        <w:r>
          <w:instrText xml:space="preserve">PAGEREF _Toc2104624509 \h</w:instrText>
        </w:r>
        <w:r>
          <w:fldChar w:fldCharType="separate"/>
        </w:r>
        <w:r w:rsidRPr="59202128" w:rsidR="59202128">
          <w:rPr>
            <w:rStyle w:val="Hyperlink"/>
          </w:rPr>
          <w:t>31</w:t>
        </w:r>
        <w:r>
          <w:fldChar w:fldCharType="end"/>
        </w:r>
      </w:hyperlink>
    </w:p>
    <w:p w:rsidR="59202128" w:rsidP="59202128" w:rsidRDefault="59202128" w14:paraId="5B0D7678" w14:textId="5FD2133A">
      <w:pPr>
        <w:pStyle w:val="TOC3"/>
        <w:tabs>
          <w:tab w:val="left" w:leader="none" w:pos="1320"/>
          <w:tab w:val="right" w:leader="dot" w:pos="9735"/>
        </w:tabs>
        <w:pPrChange w:author="Jack McGrath" w:date="2024-11-18T22:06:40.668Z">
          <w:pPr/>
        </w:pPrChange>
      </w:pPr>
      <w:hyperlink w:anchor="_Toc1712219861">
        <w:r w:rsidRPr="59202128" w:rsidR="59202128">
          <w:rPr>
            <w:rStyle w:val="Hyperlink"/>
          </w:rPr>
          <w:t>4.1.4.</w:t>
        </w:r>
        <w:ins w:author="Jack McGrath" w:date="2024-11-18T22:06:40.667Z" w:id="1722025027">
          <w:r>
            <w:tab/>
          </w:r>
        </w:ins>
        <w:r w:rsidRPr="59202128" w:rsidR="59202128">
          <w:rPr>
            <w:rStyle w:val="Hyperlink"/>
          </w:rPr>
          <w:t>Findings</w:t>
        </w:r>
        <w:ins w:author="Jack McGrath" w:date="2024-11-18T22:06:40.667Z" w:id="185797813">
          <w:r>
            <w:tab/>
          </w:r>
        </w:ins>
        <w:r>
          <w:fldChar w:fldCharType="begin"/>
        </w:r>
        <w:r>
          <w:instrText xml:space="preserve">PAGEREF _Toc1712219861 \h</w:instrText>
        </w:r>
        <w:r>
          <w:fldChar w:fldCharType="separate"/>
        </w:r>
        <w:r w:rsidRPr="59202128" w:rsidR="59202128">
          <w:rPr>
            <w:rStyle w:val="Hyperlink"/>
          </w:rPr>
          <w:t>31</w:t>
        </w:r>
        <w:r>
          <w:fldChar w:fldCharType="end"/>
        </w:r>
      </w:hyperlink>
    </w:p>
    <w:p w:rsidR="59202128" w:rsidP="59202128" w:rsidRDefault="59202128" w14:paraId="323079BC" w14:textId="60890C0C">
      <w:pPr>
        <w:pStyle w:val="TOC4"/>
        <w:tabs>
          <w:tab w:val="left" w:leader="none" w:pos="1530"/>
          <w:tab w:val="right" w:leader="dot" w:pos="9735"/>
        </w:tabs>
        <w:pPrChange w:author="Jack McGrath" w:date="2024-11-18T22:06:40.671Z">
          <w:pPr/>
        </w:pPrChange>
      </w:pPr>
      <w:hyperlink w:anchor="_Toc505124687">
        <w:r w:rsidRPr="59202128" w:rsidR="59202128">
          <w:rPr>
            <w:rStyle w:val="Hyperlink"/>
          </w:rPr>
          <w:t>4.8.1.1.</w:t>
        </w:r>
        <w:ins w:author="Jack McGrath" w:date="2024-11-18T22:06:40.67Z" w:id="816964576">
          <w:r>
            <w:tab/>
          </w:r>
        </w:ins>
        <w:r w:rsidRPr="59202128" w:rsidR="59202128">
          <w:rPr>
            <w:rStyle w:val="Hyperlink"/>
          </w:rPr>
          <w:t>Resource intensive RecordPoint requests</w:t>
        </w:r>
        <w:ins w:author="Jack McGrath" w:date="2024-11-18T22:06:40.671Z" w:id="1936058111">
          <w:r>
            <w:tab/>
          </w:r>
        </w:ins>
        <w:r>
          <w:fldChar w:fldCharType="begin"/>
        </w:r>
        <w:r>
          <w:instrText xml:space="preserve">PAGEREF _Toc505124687 \h</w:instrText>
        </w:r>
        <w:r>
          <w:fldChar w:fldCharType="separate"/>
        </w:r>
        <w:r w:rsidRPr="59202128" w:rsidR="59202128">
          <w:rPr>
            <w:rStyle w:val="Hyperlink"/>
          </w:rPr>
          <w:t>31</w:t>
        </w:r>
        <w:r>
          <w:fldChar w:fldCharType="end"/>
        </w:r>
      </w:hyperlink>
    </w:p>
    <w:p w:rsidR="59202128" w:rsidP="59202128" w:rsidRDefault="59202128" w14:paraId="6BE604E9" w14:textId="666732EA">
      <w:pPr>
        <w:pStyle w:val="TOC3"/>
        <w:tabs>
          <w:tab w:val="left" w:leader="none" w:pos="1320"/>
          <w:tab w:val="right" w:leader="dot" w:pos="9735"/>
        </w:tabs>
        <w:pPrChange w:author="Jack McGrath" w:date="2024-11-18T22:06:40.673Z">
          <w:pPr/>
        </w:pPrChange>
      </w:pPr>
      <w:hyperlink w:anchor="_Toc2070970873">
        <w:r w:rsidRPr="59202128" w:rsidR="59202128">
          <w:rPr>
            <w:rStyle w:val="Hyperlink"/>
          </w:rPr>
          <w:t>4.1.5.</w:t>
        </w:r>
        <w:ins w:author="Jack McGrath" w:date="2024-11-18T22:06:40.672Z" w:id="80119535">
          <w:r>
            <w:tab/>
          </w:r>
        </w:ins>
        <w:r w:rsidRPr="59202128" w:rsidR="59202128">
          <w:rPr>
            <w:rStyle w:val="Hyperlink"/>
          </w:rPr>
          <w:t>Recommendations</w:t>
        </w:r>
        <w:ins w:author="Jack McGrath" w:date="2024-11-18T22:06:40.673Z" w:id="1280145006">
          <w:r>
            <w:tab/>
          </w:r>
        </w:ins>
        <w:r>
          <w:fldChar w:fldCharType="begin"/>
        </w:r>
        <w:r>
          <w:instrText xml:space="preserve">PAGEREF _Toc2070970873 \h</w:instrText>
        </w:r>
        <w:r>
          <w:fldChar w:fldCharType="separate"/>
        </w:r>
        <w:r w:rsidRPr="59202128" w:rsidR="59202128">
          <w:rPr>
            <w:rStyle w:val="Hyperlink"/>
          </w:rPr>
          <w:t>32</w:t>
        </w:r>
        <w:r>
          <w:fldChar w:fldCharType="end"/>
        </w:r>
      </w:hyperlink>
    </w:p>
    <w:p w:rsidR="59202128" w:rsidP="59202128" w:rsidRDefault="59202128" w14:paraId="174CB50B" w14:textId="6755BF9C">
      <w:pPr>
        <w:pStyle w:val="TOC2"/>
        <w:tabs>
          <w:tab w:val="left" w:leader="none" w:pos="660"/>
          <w:tab w:val="right" w:leader="dot" w:pos="9735"/>
        </w:tabs>
        <w:pPrChange w:author="Jack McGrath" w:date="2024-11-18T22:06:40.675Z">
          <w:pPr/>
        </w:pPrChange>
      </w:pPr>
      <w:hyperlink w:anchor="_Toc1268916395">
        <w:r w:rsidRPr="59202128" w:rsidR="59202128">
          <w:rPr>
            <w:rStyle w:val="Hyperlink"/>
          </w:rPr>
          <w:t>4.9.</w:t>
        </w:r>
        <w:ins w:author="Jack McGrath" w:date="2024-11-18T22:06:40.674Z" w:id="1794120954">
          <w:r>
            <w:tab/>
          </w:r>
        </w:ins>
        <w:r w:rsidRPr="59202128" w:rsidR="59202128">
          <w:rPr>
            <w:rStyle w:val="Hyperlink"/>
          </w:rPr>
          <w:t>SharePoint server security updates</w:t>
        </w:r>
        <w:ins w:author="Jack McGrath" w:date="2024-11-18T22:06:40.675Z" w:id="2114627583">
          <w:r>
            <w:tab/>
          </w:r>
        </w:ins>
        <w:r>
          <w:fldChar w:fldCharType="begin"/>
        </w:r>
        <w:r>
          <w:instrText xml:space="preserve">PAGEREF _Toc1268916395 \h</w:instrText>
        </w:r>
        <w:r>
          <w:fldChar w:fldCharType="separate"/>
        </w:r>
        <w:r w:rsidRPr="59202128" w:rsidR="59202128">
          <w:rPr>
            <w:rStyle w:val="Hyperlink"/>
          </w:rPr>
          <w:t>33</w:t>
        </w:r>
        <w:r>
          <w:fldChar w:fldCharType="end"/>
        </w:r>
      </w:hyperlink>
    </w:p>
    <w:p w:rsidR="59202128" w:rsidP="59202128" w:rsidRDefault="59202128" w14:paraId="1EF5DD10" w14:textId="11B54520">
      <w:pPr>
        <w:pStyle w:val="TOC3"/>
        <w:tabs>
          <w:tab w:val="left" w:leader="none" w:pos="1320"/>
          <w:tab w:val="right" w:leader="dot" w:pos="9735"/>
        </w:tabs>
        <w:pPrChange w:author="Jack McGrath" w:date="2024-11-18T22:06:40.677Z">
          <w:pPr/>
        </w:pPrChange>
      </w:pPr>
      <w:hyperlink w:anchor="_Toc1621393365">
        <w:r w:rsidRPr="59202128" w:rsidR="59202128">
          <w:rPr>
            <w:rStyle w:val="Hyperlink"/>
          </w:rPr>
          <w:t>4.1.6.</w:t>
        </w:r>
        <w:ins w:author="Jack McGrath" w:date="2024-11-18T22:06:40.677Z" w:id="1261385234">
          <w:r>
            <w:tab/>
          </w:r>
        </w:ins>
        <w:r w:rsidRPr="59202128" w:rsidR="59202128">
          <w:rPr>
            <w:rStyle w:val="Hyperlink"/>
          </w:rPr>
          <w:t>Process</w:t>
        </w:r>
        <w:ins w:author="Jack McGrath" w:date="2024-11-18T22:06:40.677Z" w:id="714364506">
          <w:r>
            <w:tab/>
          </w:r>
        </w:ins>
        <w:r>
          <w:fldChar w:fldCharType="begin"/>
        </w:r>
        <w:r>
          <w:instrText xml:space="preserve">PAGEREF _Toc1621393365 \h</w:instrText>
        </w:r>
        <w:r>
          <w:fldChar w:fldCharType="separate"/>
        </w:r>
        <w:r w:rsidRPr="59202128" w:rsidR="59202128">
          <w:rPr>
            <w:rStyle w:val="Hyperlink"/>
          </w:rPr>
          <w:t>34</w:t>
        </w:r>
        <w:r>
          <w:fldChar w:fldCharType="end"/>
        </w:r>
      </w:hyperlink>
    </w:p>
    <w:p w:rsidR="59202128" w:rsidP="59202128" w:rsidRDefault="59202128" w14:paraId="590BB199" w14:textId="0338E9BE">
      <w:pPr>
        <w:pStyle w:val="TOC3"/>
        <w:tabs>
          <w:tab w:val="left" w:leader="none" w:pos="1320"/>
          <w:tab w:val="right" w:leader="dot" w:pos="9735"/>
        </w:tabs>
        <w:pPrChange w:author="Jack McGrath" w:date="2024-11-18T22:06:40.68Z">
          <w:pPr/>
        </w:pPrChange>
      </w:pPr>
      <w:hyperlink w:anchor="_Toc828620207">
        <w:r w:rsidRPr="59202128" w:rsidR="59202128">
          <w:rPr>
            <w:rStyle w:val="Hyperlink"/>
          </w:rPr>
          <w:t>4.1.7.</w:t>
        </w:r>
        <w:ins w:author="Jack McGrath" w:date="2024-11-18T22:06:40.679Z" w:id="146754047">
          <w:r>
            <w:tab/>
          </w:r>
        </w:ins>
        <w:r w:rsidRPr="59202128" w:rsidR="59202128">
          <w:rPr>
            <w:rStyle w:val="Hyperlink"/>
          </w:rPr>
          <w:t>Findings</w:t>
        </w:r>
        <w:ins w:author="Jack McGrath" w:date="2024-11-18T22:06:40.679Z" w:id="636764472">
          <w:r>
            <w:tab/>
          </w:r>
        </w:ins>
        <w:r>
          <w:fldChar w:fldCharType="begin"/>
        </w:r>
        <w:r>
          <w:instrText xml:space="preserve">PAGEREF _Toc828620207 \h</w:instrText>
        </w:r>
        <w:r>
          <w:fldChar w:fldCharType="separate"/>
        </w:r>
        <w:r w:rsidRPr="59202128" w:rsidR="59202128">
          <w:rPr>
            <w:rStyle w:val="Hyperlink"/>
          </w:rPr>
          <w:t>34</w:t>
        </w:r>
        <w:r>
          <w:fldChar w:fldCharType="end"/>
        </w:r>
      </w:hyperlink>
    </w:p>
    <w:p w:rsidR="59202128" w:rsidP="59202128" w:rsidRDefault="59202128" w14:paraId="74F4CCCD" w14:textId="1070D781">
      <w:pPr>
        <w:pStyle w:val="TOC4"/>
        <w:tabs>
          <w:tab w:val="left" w:leader="none" w:pos="1530"/>
          <w:tab w:val="right" w:leader="dot" w:pos="9735"/>
        </w:tabs>
        <w:pPrChange w:author="Jack McGrath" w:date="2024-11-18T22:06:40.683Z">
          <w:pPr/>
        </w:pPrChange>
      </w:pPr>
      <w:hyperlink w:anchor="_Toc1096455266">
        <w:r w:rsidRPr="59202128" w:rsidR="59202128">
          <w:rPr>
            <w:rStyle w:val="Hyperlink"/>
          </w:rPr>
          <w:t>4.9.1.1.</w:t>
        </w:r>
        <w:ins w:author="Jack McGrath" w:date="2024-11-18T22:06:40.681Z" w:id="1073053727">
          <w:r>
            <w:tab/>
          </w:r>
        </w:ins>
        <w:r w:rsidRPr="59202128" w:rsidR="59202128">
          <w:rPr>
            <w:rStyle w:val="Hyperlink"/>
          </w:rPr>
          <w:t>The SharePoint application server and cumulative updates are current</w:t>
        </w:r>
        <w:ins w:author="Jack McGrath" w:date="2024-11-18T22:06:40.682Z" w:id="1168401031">
          <w:r>
            <w:tab/>
          </w:r>
        </w:ins>
        <w:r>
          <w:fldChar w:fldCharType="begin"/>
        </w:r>
        <w:r>
          <w:instrText xml:space="preserve">PAGEREF _Toc1096455266 \h</w:instrText>
        </w:r>
        <w:r>
          <w:fldChar w:fldCharType="separate"/>
        </w:r>
        <w:r w:rsidRPr="59202128" w:rsidR="59202128">
          <w:rPr>
            <w:rStyle w:val="Hyperlink"/>
          </w:rPr>
          <w:t>34</w:t>
        </w:r>
        <w:r>
          <w:fldChar w:fldCharType="end"/>
        </w:r>
      </w:hyperlink>
    </w:p>
    <w:p w:rsidR="59202128" w:rsidP="59202128" w:rsidRDefault="59202128" w14:paraId="4CAA4EFD" w14:textId="0A388909">
      <w:pPr>
        <w:pStyle w:val="TOC2"/>
        <w:tabs>
          <w:tab w:val="left" w:leader="none" w:pos="870"/>
          <w:tab w:val="right" w:leader="dot" w:pos="9735"/>
        </w:tabs>
        <w:pPrChange w:author="Jack McGrath" w:date="2024-11-18T22:06:40.685Z">
          <w:pPr/>
        </w:pPrChange>
      </w:pPr>
      <w:hyperlink w:anchor="_Toc815449377">
        <w:r w:rsidRPr="59202128" w:rsidR="59202128">
          <w:rPr>
            <w:rStyle w:val="Hyperlink"/>
          </w:rPr>
          <w:t>4.10.</w:t>
        </w:r>
        <w:ins w:author="Jack McGrath" w:date="2024-11-18T22:06:40.684Z" w:id="1176299870">
          <w:r>
            <w:tab/>
          </w:r>
        </w:ins>
        <w:r w:rsidRPr="59202128" w:rsidR="59202128">
          <w:rPr>
            <w:rStyle w:val="Hyperlink"/>
          </w:rPr>
          <w:t>SharePoint Server Installed Software</w:t>
        </w:r>
        <w:ins w:author="Jack McGrath" w:date="2024-11-18T22:06:40.685Z" w:id="1561042287">
          <w:r>
            <w:tab/>
          </w:r>
        </w:ins>
        <w:r>
          <w:fldChar w:fldCharType="begin"/>
        </w:r>
        <w:r>
          <w:instrText xml:space="preserve">PAGEREF _Toc815449377 \h</w:instrText>
        </w:r>
        <w:r>
          <w:fldChar w:fldCharType="separate"/>
        </w:r>
        <w:r w:rsidRPr="59202128" w:rsidR="59202128">
          <w:rPr>
            <w:rStyle w:val="Hyperlink"/>
          </w:rPr>
          <w:t>34</w:t>
        </w:r>
        <w:r>
          <w:fldChar w:fldCharType="end"/>
        </w:r>
      </w:hyperlink>
    </w:p>
    <w:p w:rsidR="59202128" w:rsidP="59202128" w:rsidRDefault="59202128" w14:paraId="19442FB5" w14:textId="51763DE2">
      <w:pPr>
        <w:pStyle w:val="TOC3"/>
        <w:tabs>
          <w:tab w:val="left" w:leader="none" w:pos="1320"/>
          <w:tab w:val="right" w:leader="dot" w:pos="9735"/>
        </w:tabs>
        <w:pPrChange w:author="Jack McGrath" w:date="2024-11-18T22:06:40.688Z">
          <w:pPr/>
        </w:pPrChange>
      </w:pPr>
      <w:hyperlink w:anchor="_Toc1725304255">
        <w:r w:rsidRPr="59202128" w:rsidR="59202128">
          <w:rPr>
            <w:rStyle w:val="Hyperlink"/>
          </w:rPr>
          <w:t>4.1.8.</w:t>
        </w:r>
        <w:ins w:author="Jack McGrath" w:date="2024-11-18T22:06:40.687Z" w:id="1789929038">
          <w:r>
            <w:tab/>
          </w:r>
        </w:ins>
        <w:r w:rsidRPr="59202128" w:rsidR="59202128">
          <w:rPr>
            <w:rStyle w:val="Hyperlink"/>
          </w:rPr>
          <w:t>Process</w:t>
        </w:r>
        <w:ins w:author="Jack McGrath" w:date="2024-11-18T22:06:40.687Z" w:id="1738758823">
          <w:r>
            <w:tab/>
          </w:r>
        </w:ins>
        <w:r>
          <w:fldChar w:fldCharType="begin"/>
        </w:r>
        <w:r>
          <w:instrText xml:space="preserve">PAGEREF _Toc1725304255 \h</w:instrText>
        </w:r>
        <w:r>
          <w:fldChar w:fldCharType="separate"/>
        </w:r>
        <w:r w:rsidRPr="59202128" w:rsidR="59202128">
          <w:rPr>
            <w:rStyle w:val="Hyperlink"/>
          </w:rPr>
          <w:t>35</w:t>
        </w:r>
        <w:r>
          <w:fldChar w:fldCharType="end"/>
        </w:r>
      </w:hyperlink>
    </w:p>
    <w:p w:rsidR="59202128" w:rsidP="59202128" w:rsidRDefault="59202128" w14:paraId="4690C0C6" w14:textId="7AB6E275">
      <w:pPr>
        <w:pStyle w:val="TOC3"/>
        <w:tabs>
          <w:tab w:val="left" w:leader="none" w:pos="1320"/>
          <w:tab w:val="right" w:leader="dot" w:pos="9735"/>
        </w:tabs>
        <w:pPrChange w:author="Jack McGrath" w:date="2024-11-18T22:06:40.69Z">
          <w:pPr/>
        </w:pPrChange>
      </w:pPr>
      <w:hyperlink w:anchor="_Toc757951599">
        <w:r w:rsidRPr="59202128" w:rsidR="59202128">
          <w:rPr>
            <w:rStyle w:val="Hyperlink"/>
          </w:rPr>
          <w:t>4.1.9.</w:t>
        </w:r>
        <w:ins w:author="Jack McGrath" w:date="2024-11-18T22:06:40.689Z" w:id="410011306">
          <w:r>
            <w:tab/>
          </w:r>
        </w:ins>
        <w:r w:rsidRPr="59202128" w:rsidR="59202128">
          <w:rPr>
            <w:rStyle w:val="Hyperlink"/>
          </w:rPr>
          <w:t>Findings</w:t>
        </w:r>
        <w:ins w:author="Jack McGrath" w:date="2024-11-18T22:06:40.69Z" w:id="1598669095">
          <w:r>
            <w:tab/>
          </w:r>
        </w:ins>
        <w:r>
          <w:fldChar w:fldCharType="begin"/>
        </w:r>
        <w:r>
          <w:instrText xml:space="preserve">PAGEREF _Toc757951599 \h</w:instrText>
        </w:r>
        <w:r>
          <w:fldChar w:fldCharType="separate"/>
        </w:r>
        <w:r w:rsidRPr="59202128" w:rsidR="59202128">
          <w:rPr>
            <w:rStyle w:val="Hyperlink"/>
          </w:rPr>
          <w:t>35</w:t>
        </w:r>
        <w:r>
          <w:fldChar w:fldCharType="end"/>
        </w:r>
      </w:hyperlink>
    </w:p>
    <w:p w:rsidR="59202128" w:rsidP="59202128" w:rsidRDefault="59202128" w14:paraId="7142D657" w14:textId="36D36FC0">
      <w:pPr>
        <w:pStyle w:val="TOC4"/>
        <w:tabs>
          <w:tab w:val="left" w:leader="none" w:pos="1755"/>
          <w:tab w:val="right" w:leader="dot" w:pos="9735"/>
        </w:tabs>
        <w:pPrChange w:author="Jack McGrath" w:date="2024-11-18T22:06:40.692Z">
          <w:pPr/>
        </w:pPrChange>
      </w:pPr>
      <w:hyperlink w:anchor="_Toc1567098521">
        <w:r w:rsidRPr="59202128" w:rsidR="59202128">
          <w:rPr>
            <w:rStyle w:val="Hyperlink"/>
          </w:rPr>
          <w:t>4.10.1.1.</w:t>
        </w:r>
        <w:ins w:author="Jack McGrath" w:date="2024-11-18T22:06:40.691Z" w:id="1859047964">
          <w:r>
            <w:tab/>
          </w:r>
        </w:ins>
        <w:r w:rsidRPr="59202128" w:rsidR="59202128">
          <w:rPr>
            <w:rStyle w:val="Hyperlink"/>
          </w:rPr>
          <w:t>Third-Party Software Affecting Server Performance</w:t>
        </w:r>
        <w:ins w:author="Jack McGrath" w:date="2024-11-18T22:06:40.692Z" w:id="379169529">
          <w:r>
            <w:tab/>
          </w:r>
        </w:ins>
        <w:r>
          <w:fldChar w:fldCharType="begin"/>
        </w:r>
        <w:r>
          <w:instrText xml:space="preserve">PAGEREF _Toc1567098521 \h</w:instrText>
        </w:r>
        <w:r>
          <w:fldChar w:fldCharType="separate"/>
        </w:r>
        <w:r w:rsidRPr="59202128" w:rsidR="59202128">
          <w:rPr>
            <w:rStyle w:val="Hyperlink"/>
          </w:rPr>
          <w:t>35</w:t>
        </w:r>
        <w:r>
          <w:fldChar w:fldCharType="end"/>
        </w:r>
      </w:hyperlink>
    </w:p>
    <w:p w:rsidR="59202128" w:rsidP="59202128" w:rsidRDefault="59202128" w14:paraId="405A82DB" w14:textId="441D706C">
      <w:pPr>
        <w:pStyle w:val="TOC2"/>
        <w:tabs>
          <w:tab w:val="left" w:leader="none" w:pos="870"/>
          <w:tab w:val="right" w:leader="dot" w:pos="9735"/>
        </w:tabs>
        <w:pPrChange w:author="Jack McGrath" w:date="2024-11-18T22:06:40.694Z">
          <w:pPr/>
        </w:pPrChange>
      </w:pPr>
      <w:hyperlink w:anchor="_Toc1708122104">
        <w:r w:rsidRPr="59202128" w:rsidR="59202128">
          <w:rPr>
            <w:rStyle w:val="Hyperlink"/>
          </w:rPr>
          <w:t>4.11.</w:t>
        </w:r>
        <w:ins w:author="Jack McGrath" w:date="2024-11-18T22:06:40.693Z" w:id="2146177253">
          <w:r>
            <w:tab/>
          </w:r>
        </w:ins>
        <w:r w:rsidRPr="59202128" w:rsidR="59202128">
          <w:rPr>
            <w:rStyle w:val="Hyperlink"/>
          </w:rPr>
          <w:t>IIS Logs Analysis</w:t>
        </w:r>
        <w:ins w:author="Jack McGrath" w:date="2024-11-18T22:06:40.694Z" w:id="464924951">
          <w:r>
            <w:tab/>
          </w:r>
        </w:ins>
        <w:r>
          <w:fldChar w:fldCharType="begin"/>
        </w:r>
        <w:r>
          <w:instrText xml:space="preserve">PAGEREF _Toc1708122104 \h</w:instrText>
        </w:r>
        <w:r>
          <w:fldChar w:fldCharType="separate"/>
        </w:r>
        <w:r w:rsidRPr="59202128" w:rsidR="59202128">
          <w:rPr>
            <w:rStyle w:val="Hyperlink"/>
          </w:rPr>
          <w:t>36</w:t>
        </w:r>
        <w:r>
          <w:fldChar w:fldCharType="end"/>
        </w:r>
      </w:hyperlink>
    </w:p>
    <w:p w:rsidR="59202128" w:rsidP="59202128" w:rsidRDefault="59202128" w14:paraId="74DDF314" w14:textId="709FB85E">
      <w:pPr>
        <w:pStyle w:val="TOC3"/>
        <w:tabs>
          <w:tab w:val="left" w:leader="none" w:pos="1320"/>
          <w:tab w:val="right" w:leader="dot" w:pos="9735"/>
        </w:tabs>
        <w:pPrChange w:author="Jack McGrath" w:date="2024-11-18T22:06:40.698Z">
          <w:pPr/>
        </w:pPrChange>
      </w:pPr>
      <w:hyperlink w:anchor="_Toc951535980">
        <w:r w:rsidRPr="59202128" w:rsidR="59202128">
          <w:rPr>
            <w:rStyle w:val="Hyperlink"/>
          </w:rPr>
          <w:t>4.1.10.</w:t>
        </w:r>
        <w:ins w:author="Jack McGrath" w:date="2024-11-18T22:06:40.695Z" w:id="1491486054">
          <w:r>
            <w:tab/>
          </w:r>
        </w:ins>
        <w:r w:rsidRPr="59202128" w:rsidR="59202128">
          <w:rPr>
            <w:rStyle w:val="Hyperlink"/>
          </w:rPr>
          <w:t>Process</w:t>
        </w:r>
        <w:ins w:author="Jack McGrath" w:date="2024-11-18T22:06:40.697Z" w:id="528117728">
          <w:r>
            <w:tab/>
          </w:r>
        </w:ins>
        <w:r>
          <w:fldChar w:fldCharType="begin"/>
        </w:r>
        <w:r>
          <w:instrText xml:space="preserve">PAGEREF _Toc951535980 \h</w:instrText>
        </w:r>
        <w:r>
          <w:fldChar w:fldCharType="separate"/>
        </w:r>
        <w:r w:rsidRPr="59202128" w:rsidR="59202128">
          <w:rPr>
            <w:rStyle w:val="Hyperlink"/>
          </w:rPr>
          <w:t>36</w:t>
        </w:r>
        <w:r>
          <w:fldChar w:fldCharType="end"/>
        </w:r>
      </w:hyperlink>
    </w:p>
    <w:p w:rsidR="59202128" w:rsidP="59202128" w:rsidRDefault="59202128" w14:paraId="188D5B8B" w14:textId="1CF6AEAF">
      <w:pPr>
        <w:pStyle w:val="TOC3"/>
        <w:tabs>
          <w:tab w:val="left" w:leader="none" w:pos="1320"/>
          <w:tab w:val="right" w:leader="dot" w:pos="9735"/>
        </w:tabs>
        <w:pPrChange w:author="Jack McGrath" w:date="2024-11-18T22:06:40.701Z">
          <w:pPr/>
        </w:pPrChange>
      </w:pPr>
      <w:hyperlink w:anchor="_Toc1045720050">
        <w:r w:rsidRPr="59202128" w:rsidR="59202128">
          <w:rPr>
            <w:rStyle w:val="Hyperlink"/>
          </w:rPr>
          <w:t>4.1.11.</w:t>
        </w:r>
        <w:ins w:author="Jack McGrath" w:date="2024-11-18T22:06:40.7Z" w:id="21404691">
          <w:r>
            <w:tab/>
          </w:r>
        </w:ins>
        <w:r w:rsidRPr="59202128" w:rsidR="59202128">
          <w:rPr>
            <w:rStyle w:val="Hyperlink"/>
          </w:rPr>
          <w:t>Findings</w:t>
        </w:r>
        <w:ins w:author="Jack McGrath" w:date="2024-11-18T22:06:40.701Z" w:id="368267014">
          <w:r>
            <w:tab/>
          </w:r>
        </w:ins>
        <w:r>
          <w:fldChar w:fldCharType="begin"/>
        </w:r>
        <w:r>
          <w:instrText xml:space="preserve">PAGEREF _Toc1045720050 \h</w:instrText>
        </w:r>
        <w:r>
          <w:fldChar w:fldCharType="separate"/>
        </w:r>
        <w:r w:rsidRPr="59202128" w:rsidR="59202128">
          <w:rPr>
            <w:rStyle w:val="Hyperlink"/>
          </w:rPr>
          <w:t>36</w:t>
        </w:r>
        <w:r>
          <w:fldChar w:fldCharType="end"/>
        </w:r>
      </w:hyperlink>
    </w:p>
    <w:p w:rsidR="59202128" w:rsidP="59202128" w:rsidRDefault="59202128" w14:paraId="559787DE" w14:textId="5DBEA8B1">
      <w:pPr>
        <w:pStyle w:val="TOC4"/>
        <w:tabs>
          <w:tab w:val="left" w:leader="none" w:pos="1755"/>
          <w:tab w:val="right" w:leader="dot" w:pos="9735"/>
        </w:tabs>
        <w:pPrChange w:author="Jack McGrath" w:date="2024-11-18T22:06:40.703Z">
          <w:pPr/>
        </w:pPrChange>
      </w:pPr>
      <w:hyperlink w:anchor="_Toc1713242982">
        <w:r w:rsidRPr="59202128" w:rsidR="59202128">
          <w:rPr>
            <w:rStyle w:val="Hyperlink"/>
          </w:rPr>
          <w:t>4.11.1.1.</w:t>
        </w:r>
        <w:ins w:author="Jack McGrath" w:date="2024-11-18T22:06:40.702Z" w:id="1146531416">
          <w:r>
            <w:tab/>
          </w:r>
        </w:ins>
        <w:r w:rsidRPr="59202128" w:rsidR="59202128">
          <w:rPr>
            <w:rStyle w:val="Hyperlink"/>
          </w:rPr>
          <w:t>Limited HTTP Analysis Due to Disabled ETW and Incomplete Logs</w:t>
        </w:r>
        <w:ins w:author="Jack McGrath" w:date="2024-11-18T22:06:40.703Z" w:id="457503058">
          <w:r>
            <w:tab/>
          </w:r>
        </w:ins>
        <w:r>
          <w:fldChar w:fldCharType="begin"/>
        </w:r>
        <w:r>
          <w:instrText xml:space="preserve">PAGEREF _Toc1713242982 \h</w:instrText>
        </w:r>
        <w:r>
          <w:fldChar w:fldCharType="separate"/>
        </w:r>
        <w:r w:rsidRPr="59202128" w:rsidR="59202128">
          <w:rPr>
            <w:rStyle w:val="Hyperlink"/>
          </w:rPr>
          <w:t>36</w:t>
        </w:r>
        <w:r>
          <w:fldChar w:fldCharType="end"/>
        </w:r>
      </w:hyperlink>
    </w:p>
    <w:p w:rsidR="59202128" w:rsidP="59202128" w:rsidRDefault="59202128" w14:paraId="3FC7BD30" w14:textId="0365C4C0">
      <w:pPr>
        <w:pStyle w:val="TOC3"/>
        <w:tabs>
          <w:tab w:val="left" w:leader="none" w:pos="1320"/>
          <w:tab w:val="right" w:leader="dot" w:pos="9735"/>
        </w:tabs>
        <w:pPrChange w:author="Jack McGrath" w:date="2024-11-18T22:06:40.705Z">
          <w:pPr/>
        </w:pPrChange>
      </w:pPr>
      <w:hyperlink w:anchor="_Toc1251970551">
        <w:r w:rsidRPr="59202128" w:rsidR="59202128">
          <w:rPr>
            <w:rStyle w:val="Hyperlink"/>
          </w:rPr>
          <w:t>4.1.12.</w:t>
        </w:r>
        <w:ins w:author="Jack McGrath" w:date="2024-11-18T22:06:40.705Z" w:id="1673971390">
          <w:r>
            <w:tab/>
          </w:r>
        </w:ins>
        <w:r w:rsidRPr="59202128" w:rsidR="59202128">
          <w:rPr>
            <w:rStyle w:val="Hyperlink"/>
          </w:rPr>
          <w:t>Recommendations</w:t>
        </w:r>
        <w:ins w:author="Jack McGrath" w:date="2024-11-18T22:06:40.705Z" w:id="256133173">
          <w:r>
            <w:tab/>
          </w:r>
        </w:ins>
        <w:r>
          <w:fldChar w:fldCharType="begin"/>
        </w:r>
        <w:r>
          <w:instrText xml:space="preserve">PAGEREF _Toc1251970551 \h</w:instrText>
        </w:r>
        <w:r>
          <w:fldChar w:fldCharType="separate"/>
        </w:r>
        <w:r w:rsidRPr="59202128" w:rsidR="59202128">
          <w:rPr>
            <w:rStyle w:val="Hyperlink"/>
          </w:rPr>
          <w:t>36</w:t>
        </w:r>
        <w:r>
          <w:fldChar w:fldCharType="end"/>
        </w:r>
      </w:hyperlink>
    </w:p>
    <w:p w:rsidR="59202128" w:rsidP="59202128" w:rsidRDefault="59202128" w14:paraId="3A8E41BC" w14:textId="222F1231">
      <w:pPr>
        <w:pStyle w:val="TOC2"/>
        <w:tabs>
          <w:tab w:val="right" w:leader="dot" w:pos="9735"/>
        </w:tabs>
        <w:pPrChange w:author="Jack McGrath" w:date="2024-11-18T22:06:40.709Z">
          <w:pPr/>
        </w:pPrChange>
      </w:pPr>
      <w:hyperlink w:anchor="_Toc586124366">
        <w:r w:rsidRPr="59202128" w:rsidR="59202128">
          <w:rPr>
            <w:rStyle w:val="Hyperlink"/>
          </w:rPr>
          <w:t>ULS Logs Analysis</w:t>
        </w:r>
        <w:ins w:author="Jack McGrath" w:date="2024-11-18T22:06:40.707Z" w:id="456705721">
          <w:r>
            <w:tab/>
          </w:r>
        </w:ins>
        <w:r>
          <w:fldChar w:fldCharType="begin"/>
        </w:r>
        <w:r>
          <w:instrText xml:space="preserve">PAGEREF _Toc586124366 \h</w:instrText>
        </w:r>
        <w:r>
          <w:fldChar w:fldCharType="separate"/>
        </w:r>
        <w:r w:rsidRPr="59202128" w:rsidR="59202128">
          <w:rPr>
            <w:rStyle w:val="Hyperlink"/>
          </w:rPr>
          <w:t>36</w:t>
        </w:r>
        <w:r>
          <w:fldChar w:fldCharType="end"/>
        </w:r>
      </w:hyperlink>
    </w:p>
    <w:p w:rsidR="59202128" w:rsidP="59202128" w:rsidRDefault="59202128" w14:paraId="5624FC97" w14:textId="40C9B484">
      <w:pPr>
        <w:pStyle w:val="TOC3"/>
        <w:tabs>
          <w:tab w:val="right" w:leader="dot" w:pos="9735"/>
        </w:tabs>
        <w:pPrChange w:author="Jack McGrath" w:date="2024-11-18T22:06:40.711Z">
          <w:pPr/>
        </w:pPrChange>
      </w:pPr>
      <w:hyperlink w:anchor="_Toc1345771886">
        <w:r w:rsidRPr="59202128" w:rsidR="59202128">
          <w:rPr>
            <w:rStyle w:val="Hyperlink"/>
          </w:rPr>
          <w:t>Process</w:t>
        </w:r>
        <w:ins w:author="Jack McGrath" w:date="2024-11-18T22:06:40.71Z" w:id="2142474571">
          <w:r>
            <w:tab/>
          </w:r>
        </w:ins>
        <w:r>
          <w:fldChar w:fldCharType="begin"/>
        </w:r>
        <w:r>
          <w:instrText xml:space="preserve">PAGEREF _Toc1345771886 \h</w:instrText>
        </w:r>
        <w:r>
          <w:fldChar w:fldCharType="separate"/>
        </w:r>
        <w:r w:rsidRPr="59202128" w:rsidR="59202128">
          <w:rPr>
            <w:rStyle w:val="Hyperlink"/>
          </w:rPr>
          <w:t>36</w:t>
        </w:r>
        <w:r>
          <w:fldChar w:fldCharType="end"/>
        </w:r>
      </w:hyperlink>
    </w:p>
    <w:p w:rsidR="59202128" w:rsidP="59202128" w:rsidRDefault="59202128" w14:paraId="6FE19D03" w14:textId="57EC6385">
      <w:pPr>
        <w:pStyle w:val="TOC3"/>
        <w:tabs>
          <w:tab w:val="left" w:leader="none" w:pos="1320"/>
          <w:tab w:val="right" w:leader="dot" w:pos="9735"/>
        </w:tabs>
        <w:pPrChange w:author="Jack McGrath" w:date="2024-11-18T22:06:40.713Z">
          <w:pPr/>
        </w:pPrChange>
      </w:pPr>
      <w:hyperlink w:anchor="_Toc1260071118">
        <w:r w:rsidRPr="59202128" w:rsidR="59202128">
          <w:rPr>
            <w:rStyle w:val="Hyperlink"/>
          </w:rPr>
          <w:t>4.1.13.</w:t>
        </w:r>
        <w:ins w:author="Jack McGrath" w:date="2024-11-18T22:06:40.712Z" w:id="209102867">
          <w:r>
            <w:tab/>
          </w:r>
        </w:ins>
        <w:r w:rsidRPr="59202128" w:rsidR="59202128">
          <w:rPr>
            <w:rStyle w:val="Hyperlink"/>
          </w:rPr>
          <w:t>Findings</w:t>
        </w:r>
        <w:ins w:author="Jack McGrath" w:date="2024-11-18T22:06:40.712Z" w:id="101624175">
          <w:r>
            <w:tab/>
          </w:r>
        </w:ins>
        <w:r>
          <w:fldChar w:fldCharType="begin"/>
        </w:r>
        <w:r>
          <w:instrText xml:space="preserve">PAGEREF _Toc1260071118 \h</w:instrText>
        </w:r>
        <w:r>
          <w:fldChar w:fldCharType="separate"/>
        </w:r>
        <w:r w:rsidRPr="59202128" w:rsidR="59202128">
          <w:rPr>
            <w:rStyle w:val="Hyperlink"/>
          </w:rPr>
          <w:t>37</w:t>
        </w:r>
        <w:r>
          <w:fldChar w:fldCharType="end"/>
        </w:r>
      </w:hyperlink>
    </w:p>
    <w:p w:rsidR="59202128" w:rsidP="59202128" w:rsidRDefault="59202128" w14:paraId="40C11BFC" w14:textId="501CF79E">
      <w:pPr>
        <w:pStyle w:val="TOC4"/>
        <w:tabs>
          <w:tab w:val="left" w:leader="none" w:pos="1755"/>
          <w:tab w:val="right" w:leader="dot" w:pos="9735"/>
        </w:tabs>
        <w:pPrChange w:author="Jack McGrath" w:date="2024-11-18T22:06:40.715Z">
          <w:pPr/>
        </w:pPrChange>
      </w:pPr>
      <w:hyperlink w:anchor="_Toc650741905">
        <w:r w:rsidRPr="59202128" w:rsidR="59202128">
          <w:rPr>
            <w:rStyle w:val="Hyperlink"/>
          </w:rPr>
          <w:t>4.12.1.2.</w:t>
        </w:r>
        <w:ins w:author="Jack McGrath" w:date="2024-11-18T22:06:40.714Z" w:id="140667631">
          <w:r>
            <w:tab/>
          </w:r>
        </w:ins>
        <w:r w:rsidRPr="59202128" w:rsidR="59202128">
          <w:rPr>
            <w:rStyle w:val="Hyperlink"/>
          </w:rPr>
          <w:t>Insufficient Logs Hindering Error Analysis in SharePoint</w:t>
        </w:r>
        <w:ins w:author="Jack McGrath" w:date="2024-11-18T22:06:40.715Z" w:id="508068868">
          <w:r>
            <w:tab/>
          </w:r>
        </w:ins>
        <w:r>
          <w:fldChar w:fldCharType="begin"/>
        </w:r>
        <w:r>
          <w:instrText xml:space="preserve">PAGEREF _Toc650741905 \h</w:instrText>
        </w:r>
        <w:r>
          <w:fldChar w:fldCharType="separate"/>
        </w:r>
        <w:r w:rsidRPr="59202128" w:rsidR="59202128">
          <w:rPr>
            <w:rStyle w:val="Hyperlink"/>
          </w:rPr>
          <w:t>37</w:t>
        </w:r>
        <w:r>
          <w:fldChar w:fldCharType="end"/>
        </w:r>
      </w:hyperlink>
    </w:p>
    <w:p w:rsidR="59202128" w:rsidP="59202128" w:rsidRDefault="59202128" w14:paraId="493D208E" w14:textId="0685B46E">
      <w:pPr>
        <w:pStyle w:val="TOC3"/>
        <w:tabs>
          <w:tab w:val="left" w:leader="none" w:pos="1320"/>
          <w:tab w:val="right" w:leader="dot" w:pos="9735"/>
        </w:tabs>
        <w:pPrChange w:author="Jack McGrath" w:date="2024-11-18T22:06:40.718Z">
          <w:pPr/>
        </w:pPrChange>
      </w:pPr>
      <w:hyperlink w:anchor="_Toc1733738212">
        <w:r w:rsidRPr="59202128" w:rsidR="59202128">
          <w:rPr>
            <w:rStyle w:val="Hyperlink"/>
          </w:rPr>
          <w:t>4.1.14.</w:t>
        </w:r>
        <w:ins w:author="Jack McGrath" w:date="2024-11-18T22:06:40.717Z" w:id="1313920491">
          <w:r>
            <w:tab/>
          </w:r>
        </w:ins>
        <w:r w:rsidRPr="59202128" w:rsidR="59202128">
          <w:rPr>
            <w:rStyle w:val="Hyperlink"/>
          </w:rPr>
          <w:t>Recommendations:</w:t>
        </w:r>
        <w:ins w:author="Jack McGrath" w:date="2024-11-18T22:06:40.717Z" w:id="1930619268">
          <w:r>
            <w:tab/>
          </w:r>
        </w:ins>
        <w:r>
          <w:fldChar w:fldCharType="begin"/>
        </w:r>
        <w:r>
          <w:instrText xml:space="preserve">PAGEREF _Toc1733738212 \h</w:instrText>
        </w:r>
        <w:r>
          <w:fldChar w:fldCharType="separate"/>
        </w:r>
        <w:r w:rsidRPr="59202128" w:rsidR="59202128">
          <w:rPr>
            <w:rStyle w:val="Hyperlink"/>
          </w:rPr>
          <w:t>37</w:t>
        </w:r>
        <w:r>
          <w:fldChar w:fldCharType="end"/>
        </w:r>
      </w:hyperlink>
    </w:p>
    <w:p w:rsidR="59202128" w:rsidP="59202128" w:rsidRDefault="59202128" w14:paraId="0D854AA6" w14:textId="633472C7">
      <w:pPr>
        <w:pStyle w:val="TOC1"/>
        <w:tabs>
          <w:tab w:val="left" w:leader="none" w:pos="555"/>
          <w:tab w:val="right" w:leader="dot" w:pos="9735"/>
        </w:tabs>
        <w:pPrChange w:author="Jack McGrath" w:date="2024-11-18T22:06:40.72Z">
          <w:pPr/>
        </w:pPrChange>
      </w:pPr>
      <w:hyperlink w:anchor="_Toc963324870">
        <w:r w:rsidRPr="59202128" w:rsidR="59202128">
          <w:rPr>
            <w:rStyle w:val="Hyperlink"/>
          </w:rPr>
          <w:t>5.</w:t>
        </w:r>
        <w:ins w:author="Jack McGrath" w:date="2024-11-18T22:06:40.719Z" w:id="1386000078">
          <w:r>
            <w:tab/>
          </w:r>
        </w:ins>
        <w:r w:rsidRPr="59202128" w:rsidR="59202128">
          <w:rPr>
            <w:rStyle w:val="Hyperlink"/>
          </w:rPr>
          <w:t>Conclusion</w:t>
        </w:r>
        <w:ins w:author="Jack McGrath" w:date="2024-11-18T22:06:40.72Z" w:id="1982886798">
          <w:r>
            <w:tab/>
          </w:r>
        </w:ins>
        <w:r>
          <w:fldChar w:fldCharType="begin"/>
        </w:r>
        <w:r>
          <w:instrText xml:space="preserve">PAGEREF _Toc963324870 \h</w:instrText>
        </w:r>
        <w:r>
          <w:fldChar w:fldCharType="separate"/>
        </w:r>
        <w:r w:rsidRPr="59202128" w:rsidR="59202128">
          <w:rPr>
            <w:rStyle w:val="Hyperlink"/>
          </w:rPr>
          <w:t>38</w:t>
        </w:r>
        <w:r>
          <w:fldChar w:fldCharType="end"/>
        </w:r>
      </w:hyperlink>
    </w:p>
    <w:p w:rsidR="59202128" w:rsidP="59202128" w:rsidRDefault="59202128" w14:paraId="5249928A" w14:textId="7837615D">
      <w:pPr>
        <w:pStyle w:val="TOC1"/>
        <w:tabs>
          <w:tab w:val="left" w:leader="none" w:pos="555"/>
          <w:tab w:val="right" w:leader="dot" w:pos="9735"/>
        </w:tabs>
        <w:pPrChange w:author="Jack McGrath" w:date="2024-11-18T22:06:40.723Z">
          <w:pPr/>
        </w:pPrChange>
      </w:pPr>
      <w:hyperlink w:anchor="_Toc1447307812">
        <w:r w:rsidRPr="59202128" w:rsidR="59202128">
          <w:rPr>
            <w:rStyle w:val="Hyperlink"/>
          </w:rPr>
          <w:t>6.</w:t>
        </w:r>
        <w:ins w:author="Jack McGrath" w:date="2024-11-18T22:06:40.722Z" w:id="1471474787">
          <w:r>
            <w:tab/>
          </w:r>
        </w:ins>
        <w:r w:rsidRPr="59202128" w:rsidR="59202128">
          <w:rPr>
            <w:rStyle w:val="Hyperlink"/>
          </w:rPr>
          <w:t>Appendices</w:t>
        </w:r>
        <w:ins w:author="Jack McGrath" w:date="2024-11-18T22:06:40.722Z" w:id="1114888848">
          <w:r>
            <w:tab/>
          </w:r>
        </w:ins>
        <w:r>
          <w:fldChar w:fldCharType="begin"/>
        </w:r>
        <w:r>
          <w:instrText xml:space="preserve">PAGEREF _Toc1447307812 \h</w:instrText>
        </w:r>
        <w:r>
          <w:fldChar w:fldCharType="separate"/>
        </w:r>
        <w:r w:rsidRPr="59202128" w:rsidR="59202128">
          <w:rPr>
            <w:rStyle w:val="Hyperlink"/>
          </w:rPr>
          <w:t>39</w:t>
        </w:r>
        <w:r>
          <w:fldChar w:fldCharType="end"/>
        </w:r>
      </w:hyperlink>
      <w:r>
        <w:fldChar w:fldCharType="end"/>
      </w:r>
    </w:p>
    <w:p w:rsidRPr="00574797" w:rsidR="008A4D6A" w:rsidP="794E02EC" w:rsidRDefault="008A4D6A" w14:paraId="0E8A8DF3" w14:textId="64DE3BAA">
      <w:pPr>
        <w:pStyle w:val="TOC3"/>
        <w:rPr>
          <w:rFonts w:eastAsiaTheme="majorEastAsia" w:cstheme="majorBidi"/>
          <w:b/>
          <w:bCs/>
          <w:color w:val="00C600"/>
          <w:sz w:val="40"/>
          <w:szCs w:val="40"/>
        </w:rPr>
      </w:pPr>
    </w:p>
    <w:p w:rsidRPr="00574797" w:rsidR="7C0D00AC" w:rsidRDefault="7C0D00AC" w14:paraId="37DE719B" w14:textId="2ABA9DC8">
      <w:r w:rsidRPr="00574797">
        <w:br w:type="page"/>
      </w:r>
    </w:p>
    <w:p w:rsidRPr="00574797" w:rsidR="0034390C" w:rsidP="794E02EC" w:rsidRDefault="008A7A40" w14:paraId="3FA94F91" w14:textId="31763784">
      <w:pPr>
        <w:pStyle w:val="Heading1"/>
        <w:rPr/>
      </w:pPr>
      <w:bookmarkStart w:name="_Toc1832511038" w:id="156"/>
      <w:bookmarkStart w:name="_Toc1168658327" w:id="1238415142"/>
      <w:r w:rsidR="008A7A40">
        <w:rPr/>
        <w:t>Executive Summary</w:t>
      </w:r>
      <w:bookmarkEnd w:id="156"/>
      <w:bookmarkEnd w:id="1238415142"/>
    </w:p>
    <w:p w:rsidRPr="00574797" w:rsidR="0B3185F0" w:rsidRDefault="0B3185F0" w14:paraId="79C3170E" w14:textId="07E5C0E4">
      <w:r w:rsidRPr="00574797">
        <w:t>In November 2024, Chamonix w</w:t>
      </w:r>
      <w:r w:rsidRPr="00574797" w:rsidR="4CD41F76">
        <w:t xml:space="preserve">as asked by the Education Standards Board (ESB) of South Australia to review their SharePoint and RecordPoint production instances to investigate and analyse </w:t>
      </w:r>
      <w:r w:rsidRPr="00574797" w:rsidR="69B1950C">
        <w:t xml:space="preserve">slowdowns and downtimes </w:t>
      </w:r>
      <w:r w:rsidRPr="00574797" w:rsidR="4DF7F691">
        <w:t>that their staff were reporting.</w:t>
      </w:r>
    </w:p>
    <w:p w:rsidRPr="00574797" w:rsidR="21A76F62" w:rsidRDefault="4DF7F691" w14:paraId="7E6347AA" w14:textId="1113CF19">
      <w:r w:rsidRPr="00574797">
        <w:t xml:space="preserve">The analysis was undertaken by a consultant over a </w:t>
      </w:r>
      <w:r w:rsidRPr="00574797" w:rsidR="00AC50CF">
        <w:t>ten-day</w:t>
      </w:r>
      <w:r w:rsidRPr="00574797">
        <w:t xml:space="preserve"> period and covered </w:t>
      </w:r>
      <w:r w:rsidRPr="00574797" w:rsidR="100AF69E">
        <w:t xml:space="preserve">areas such as the server </w:t>
      </w:r>
      <w:r w:rsidRPr="00574797" w:rsidR="3F4FB58A">
        <w:t>usage</w:t>
      </w:r>
      <w:r w:rsidRPr="00574797" w:rsidR="100AF69E">
        <w:t xml:space="preserve"> (CPU, RAM)</w:t>
      </w:r>
      <w:r w:rsidRPr="00574797" w:rsidR="0D819F24">
        <w:t xml:space="preserve">, </w:t>
      </w:r>
      <w:r w:rsidRPr="00574797" w:rsidR="40D4337C">
        <w:t xml:space="preserve">logs (Windows Events, </w:t>
      </w:r>
      <w:r w:rsidRPr="00574797" w:rsidR="4928BCE9">
        <w:t>IIS, ULS</w:t>
      </w:r>
      <w:r w:rsidRPr="00574797" w:rsidR="40D4337C">
        <w:t>)</w:t>
      </w:r>
      <w:r w:rsidRPr="00574797" w:rsidR="4D26751F">
        <w:t>,</w:t>
      </w:r>
      <w:r w:rsidRPr="00574797" w:rsidR="4526852C">
        <w:t xml:space="preserve"> </w:t>
      </w:r>
      <w:r w:rsidRPr="00574797" w:rsidR="4D26751F">
        <w:t>SharePoint configurations (Health Analyzer Rules, Scheduled Jobs, Security Updates, I</w:t>
      </w:r>
      <w:r w:rsidRPr="00574797" w:rsidR="1C06FFE8">
        <w:t>nstalled Software, Resource throttling settings and customizations</w:t>
      </w:r>
      <w:r w:rsidRPr="00574797" w:rsidR="4D26751F">
        <w:t>)</w:t>
      </w:r>
      <w:r w:rsidRPr="00574797" w:rsidR="4EDF207F">
        <w:t xml:space="preserve">, and </w:t>
      </w:r>
      <w:r w:rsidRPr="00574797" w:rsidR="7D0BA98A">
        <w:t xml:space="preserve">current-state </w:t>
      </w:r>
      <w:r w:rsidRPr="00574797" w:rsidR="4EDF207F">
        <w:t xml:space="preserve">analysis (Request Distribution, </w:t>
      </w:r>
      <w:r w:rsidRPr="00574797" w:rsidR="0FE544B8">
        <w:t>SharePoint Libraries Availability, RecordPoint Integration Impacts).</w:t>
      </w:r>
    </w:p>
    <w:p w:rsidRPr="00574797" w:rsidR="3B0DD775" w:rsidRDefault="78D7FF57" w14:paraId="75336CF2" w14:textId="0498F5C6">
      <w:pPr>
        <w:pStyle w:val="ListBullet"/>
        <w:pPrChange w:author="Jack McGrath" w:date="2024-11-18T21:58:00Z" w:id="157">
          <w:pPr>
            <w:pStyle w:val="ListBullet"/>
            <w:ind w:left="357"/>
          </w:pPr>
        </w:pPrChange>
      </w:pPr>
      <w:r>
        <w:t>The significant results of the analysis concluded that:</w:t>
      </w:r>
    </w:p>
    <w:p w:rsidRPr="00574797" w:rsidR="3FCEB8C7" w:rsidP="00FE5D51" w:rsidRDefault="0FE544B8" w14:paraId="3E5D8CE0" w14:textId="5E0F1A59">
      <w:pPr>
        <w:pStyle w:val="ListBullet"/>
        <w:numPr>
          <w:ilvl w:val="0"/>
          <w:numId w:val="26"/>
        </w:numPr>
      </w:pPr>
      <w:r w:rsidRPr="00574797">
        <w:t>The SharePoint content database has grown to over 656GB, significantly exceeding the recommended maximum size of 200GB for optimal performance.</w:t>
      </w:r>
    </w:p>
    <w:p w:rsidRPr="00574797" w:rsidR="0B93BA73" w:rsidP="00FE5D51" w:rsidRDefault="008C3218" w14:paraId="33827A80" w14:textId="7C4C176D">
      <w:pPr>
        <w:pStyle w:val="ListBullet"/>
        <w:numPr>
          <w:ilvl w:val="0"/>
          <w:numId w:val="26"/>
        </w:numPr>
      </w:pPr>
      <w:r w:rsidRPr="00574797">
        <w:t xml:space="preserve">The </w:t>
      </w:r>
      <w:r w:rsidRPr="00574797" w:rsidR="5302DF7B">
        <w:t>s</w:t>
      </w:r>
      <w:r w:rsidRPr="00574797">
        <w:t xml:space="preserve">tructure of the </w:t>
      </w:r>
      <w:r w:rsidRPr="00574797" w:rsidR="00BC5776">
        <w:t>ShareP</w:t>
      </w:r>
      <w:r w:rsidRPr="00574797" w:rsidR="00FF77D7">
        <w:t xml:space="preserve">oint Sub Sites and the Document Libraries </w:t>
      </w:r>
      <w:r w:rsidRPr="00574797" w:rsidR="00D844E0">
        <w:t>does not adhere to best practices.</w:t>
      </w:r>
    </w:p>
    <w:p w:rsidRPr="00574797" w:rsidR="37451E66" w:rsidP="00FE5D51" w:rsidRDefault="4CDB826B" w14:paraId="0BC83369" w14:textId="5DB9CDBE">
      <w:pPr>
        <w:pStyle w:val="ListBullet"/>
        <w:numPr>
          <w:ilvl w:val="0"/>
          <w:numId w:val="26"/>
        </w:numPr>
      </w:pPr>
      <w:r>
        <w:t>The c</w:t>
      </w:r>
      <w:r w:rsidR="00044452">
        <w:t xml:space="preserve">urrent SharePoint </w:t>
      </w:r>
      <w:r w:rsidR="3477737E">
        <w:t xml:space="preserve">configuration </w:t>
      </w:r>
      <w:r w:rsidR="4C591A2B">
        <w:t xml:space="preserve">is </w:t>
      </w:r>
      <w:r w:rsidR="005E22FF">
        <w:t>unable</w:t>
      </w:r>
      <w:r w:rsidR="00044452">
        <w:t xml:space="preserve"> to manage the amount of traffic it’s receiving</w:t>
      </w:r>
      <w:ins w:author="Jack McGrath" w:date="2024-11-18T21:12:00Z" w:id="158">
        <w:r w:rsidR="4BBD97FB">
          <w:t>.</w:t>
        </w:r>
      </w:ins>
    </w:p>
    <w:p w:rsidRPr="00574797" w:rsidR="00A126FC" w:rsidP="00A126FC" w:rsidRDefault="001E2A01" w14:paraId="40631606" w14:textId="3766FEE5">
      <w:pPr>
        <w:pStyle w:val="ListBullet"/>
        <w:numPr>
          <w:ilvl w:val="0"/>
          <w:numId w:val="26"/>
        </w:numPr>
      </w:pPr>
      <w:r>
        <w:t xml:space="preserve">The </w:t>
      </w:r>
      <w:r w:rsidRPr="00574797" w:rsidR="0025412C">
        <w:t>System is currently handling more requests than it’s designed to manage efficiently.</w:t>
      </w:r>
    </w:p>
    <w:p w:rsidRPr="00574797" w:rsidR="00AF02AA" w:rsidP="00AF02AA" w:rsidRDefault="00AF02AA" w14:paraId="33B2FAE9" w14:textId="77777777">
      <w:pPr>
        <w:pStyle w:val="ListBullet"/>
      </w:pPr>
    </w:p>
    <w:p w:rsidRPr="00574797" w:rsidR="00775BEC" w:rsidP="794E02EC" w:rsidRDefault="05BE759B" w14:paraId="19DDD5BD" w14:textId="05449E99">
      <w:r w:rsidR="05BE759B">
        <w:rPr/>
        <w:t xml:space="preserve">Based on these results, </w:t>
      </w:r>
      <w:r w:rsidR="00E51CE3">
        <w:rPr/>
        <w:t>seven</w:t>
      </w:r>
      <w:r w:rsidR="05BE759B">
        <w:rPr/>
        <w:t xml:space="preserve"> recommendations have been produced to either decrease the current issue’s </w:t>
      </w:r>
      <w:r w:rsidR="00370994">
        <w:rPr/>
        <w:t>impact or</w:t>
      </w:r>
      <w:r w:rsidR="05BE759B">
        <w:rPr/>
        <w:t xml:space="preserve"> remove the </w:t>
      </w:r>
      <w:r w:rsidR="05BE759B">
        <w:rPr/>
        <w:t>impediment</w:t>
      </w:r>
      <w:r w:rsidR="05BE759B">
        <w:rPr/>
        <w:t xml:space="preserve"> entirely. </w:t>
      </w:r>
      <w:r w:rsidR="23BF4743">
        <w:rPr/>
        <w:t xml:space="preserve">Of these recommendations, </w:t>
      </w:r>
      <w:r w:rsidR="00174466">
        <w:rPr/>
        <w:t xml:space="preserve">three </w:t>
      </w:r>
      <w:r w:rsidR="23BF4743">
        <w:rPr/>
        <w:t xml:space="preserve">are </w:t>
      </w:r>
      <w:r w:rsidR="23BF4743">
        <w:rPr/>
        <w:t>deemed</w:t>
      </w:r>
      <w:r w:rsidR="23BF4743">
        <w:rPr/>
        <w:t xml:space="preserve"> important and urgent to resolve and </w:t>
      </w:r>
      <w:r w:rsidR="00801282">
        <w:rPr/>
        <w:t>four</w:t>
      </w:r>
      <w:r w:rsidR="23BF4743">
        <w:rPr/>
        <w:t xml:space="preserve"> are </w:t>
      </w:r>
      <w:r w:rsidR="23BF4743">
        <w:rPr/>
        <w:t>deemed</w:t>
      </w:r>
      <w:r w:rsidR="23BF4743">
        <w:rPr/>
        <w:t xml:space="preserve"> important, but not urgent to resolve.</w:t>
      </w:r>
      <w:r w:rsidR="1F7671FB">
        <w:rPr/>
        <w:t xml:space="preserve"> These recommendations can be found in the </w:t>
      </w:r>
      <w:ins w:author="Jack McGrath" w:date="2024-11-18T22:04:10.116Z" w:id="1777999389">
        <w:r>
          <w:fldChar w:fldCharType="begin"/>
        </w:r>
        <w:r>
          <w:instrText xml:space="preserve">HYPERLINK  \l  "_Recommendations" </w:instrText>
        </w:r>
        <w:r>
          <w:fldChar w:fldCharType="separate"/>
        </w:r>
        <w:r/>
      </w:ins>
      <w:r>
        <w:fldChar w:fldCharType="begin"/>
      </w:r>
      <w:r>
        <w:instrText xml:space="preserve"> REF _Ref182845347 \h  \* MERGEFORMAT </w:instrText>
      </w:r>
      <w:r>
        <w:fldChar w:fldCharType="separate"/>
      </w:r>
      <w:ins w:author="Jack McGrath" w:date="2024-11-18T22:04:10.108Z" w:id="326455281">
        <w:r w:rsidRPr="59202128" w:rsidR="00270CA2">
          <w:rPr>
            <w:rStyle w:val="Hyperlink"/>
          </w:rPr>
          <w:t>Recommendations</w:t>
        </w:r>
      </w:ins>
      <w:r>
        <w:fldChar w:fldCharType="end"/>
      </w:r>
      <w:ins w:author="Jack McGrath" w:date="2024-11-18T22:04:10.116Z" w:id="933454142">
        <w:r>
          <w:fldChar w:fldCharType="end"/>
        </w:r>
      </w:ins>
      <w:r w:rsidR="00CD231A">
        <w:rPr/>
        <w:t xml:space="preserve"> </w:t>
      </w:r>
      <w:r w:rsidR="1F7671FB">
        <w:rPr/>
        <w:t>section.</w:t>
      </w:r>
    </w:p>
    <w:p w:rsidRPr="00574797" w:rsidR="00A10C59" w:rsidRDefault="00A10C59" w14:paraId="24059E5C" w14:textId="0698FAA7">
      <w:pPr>
        <w:spacing w:before="0" w:after="0" w:line="240" w:lineRule="auto"/>
      </w:pPr>
      <w:r w:rsidRPr="00574797">
        <w:br w:type="page"/>
      </w:r>
    </w:p>
    <w:p w:rsidRPr="00574797" w:rsidR="00A10C59" w:rsidP="007D27C2" w:rsidRDefault="00A10C59" w14:paraId="35D49A3B" w14:textId="77777777"/>
    <w:p w:rsidRPr="00574797" w:rsidR="44BB10A9" w:rsidP="0048575E" w:rsidRDefault="16E55F01" w14:paraId="3226D253" w14:textId="4B46DD3C">
      <w:pPr>
        <w:pStyle w:val="Heading1"/>
        <w:rPr/>
      </w:pPr>
      <w:bookmarkStart w:name="_Toc1713855149" w:id="159"/>
      <w:bookmarkStart w:name="_Toc809087609" w:id="112105983"/>
      <w:r w:rsidR="16E55F01">
        <w:rPr/>
        <w:t>Introduction</w:t>
      </w:r>
      <w:bookmarkEnd w:id="159"/>
      <w:bookmarkEnd w:id="112105983"/>
    </w:p>
    <w:p w:rsidRPr="00574797" w:rsidR="09AA29D5" w:rsidP="0048575E" w:rsidRDefault="331598ED" w14:paraId="65D95BEA" w14:textId="79C36A37">
      <w:pPr>
        <w:pStyle w:val="Heading2"/>
        <w:rPr/>
      </w:pPr>
      <w:bookmarkStart w:name="_Toc517400494" w:id="160"/>
      <w:bookmarkStart w:name="_Toc389102660" w:id="2126961630"/>
      <w:r w:rsidR="331598ED">
        <w:rPr/>
        <w:t>Background</w:t>
      </w:r>
      <w:bookmarkEnd w:id="160"/>
      <w:bookmarkEnd w:id="2126961630"/>
    </w:p>
    <w:p w:rsidRPr="00574797" w:rsidR="2EA6E4E4" w:rsidP="2B058168" w:rsidRDefault="331598ED" w14:paraId="682CFB44" w14:textId="74EAB741">
      <w:r w:rsidRPr="00574797">
        <w:rPr>
          <w:rFonts w:eastAsia="Aptos" w:cs="Aptos"/>
        </w:rPr>
        <w:t>The Education Standards Board SharePoint 2019 environment is experiencing significant performance issues, leading to site and library unavailability. Provided error logs and CPU usage screenshots highlight critical events, including high CPU utilization, HTTP 503 errors, Security Token Service application failures (Event ID 8306), timer job failures (Event ID 6398), inability to read application pool configurations (Event ID 2307), and the shutdown of the application group in IIS (Event ID 2299). This scope of work will conduct a health check to identify the root causes of these issues and provide a comprehensive examination of the environment.</w:t>
      </w:r>
    </w:p>
    <w:p w:rsidRPr="00574797" w:rsidR="0985E3BC" w:rsidP="0985E3BC" w:rsidRDefault="0985E3BC" w14:paraId="15456BDA" w14:textId="6EA597DD">
      <w:pPr>
        <w:rPr>
          <w:rFonts w:eastAsia="Aptos" w:cs="Aptos"/>
          <w:szCs w:val="22"/>
        </w:rPr>
      </w:pPr>
    </w:p>
    <w:p w:rsidRPr="00574797" w:rsidR="0985E3BC" w:rsidP="00B41FBA" w:rsidRDefault="331598ED" w14:paraId="635847D1" w14:textId="6664DAA0">
      <w:pPr>
        <w:pStyle w:val="Heading2"/>
        <w:rPr/>
      </w:pPr>
      <w:bookmarkStart w:name="_Toc2007444593" w:id="161"/>
      <w:bookmarkStart w:name="_Toc1327295566" w:id="1003708436"/>
      <w:r w:rsidR="331598ED">
        <w:rPr/>
        <w:t>Objectives and Scope</w:t>
      </w:r>
      <w:bookmarkEnd w:id="161"/>
      <w:bookmarkEnd w:id="1003708436"/>
    </w:p>
    <w:p w:rsidRPr="00574797" w:rsidR="57FC16D3" w:rsidP="47ED4760" w:rsidRDefault="331598ED" w14:paraId="65BA1405" w14:textId="36E8F67B">
      <w:r w:rsidRPr="00574797">
        <w:rPr>
          <w:rFonts w:eastAsia="Aptos" w:cs="Aptos"/>
          <w:szCs w:val="22"/>
        </w:rPr>
        <w:t>The purpose of this engagement is to identify, and where possible within the allotted time, resolve performance issues in the Education Standards Board’s SharePoint 2019 environment. This will involve improving system performance, addressing critical errors, enhancing availability, and optimising configurations and integrations. The issues and remediations will be documented.</w:t>
      </w:r>
    </w:p>
    <w:p w:rsidRPr="00574797" w:rsidR="47ED4760" w:rsidP="47ED4760" w:rsidRDefault="32DC5395" w14:paraId="758678A4" w14:textId="7B87BD27">
      <w:pPr>
        <w:rPr>
          <w:rFonts w:eastAsia="Aptos" w:cs="Aptos"/>
          <w:szCs w:val="22"/>
        </w:rPr>
      </w:pPr>
      <w:r w:rsidRPr="00574797">
        <w:rPr>
          <w:rFonts w:eastAsia="Aptos" w:cs="Aptos"/>
        </w:rPr>
        <w:t xml:space="preserve">The scope of the </w:t>
      </w:r>
      <w:r w:rsidRPr="00574797">
        <w:rPr>
          <w:rFonts w:eastAsia="Aptos" w:cs="Aptos"/>
          <w:szCs w:val="22"/>
        </w:rPr>
        <w:t>work includes:</w:t>
      </w:r>
    </w:p>
    <w:p w:rsidRPr="00574797" w:rsidR="32DC5395" w:rsidP="794E02EC" w:rsidRDefault="32DC5395" w14:paraId="4111D65D" w14:textId="087AB7CF">
      <w:pPr>
        <w:pStyle w:val="ListParagraph"/>
        <w:numPr>
          <w:ilvl w:val="0"/>
          <w:numId w:val="48"/>
        </w:numPr>
        <w:rPr>
          <w:rFonts w:eastAsia="Aptos" w:cs="Aptos"/>
        </w:rPr>
      </w:pPr>
      <w:r w:rsidRPr="794E02EC">
        <w:rPr>
          <w:rFonts w:ascii="Aptos" w:hAnsi="Aptos" w:cs="Aptos" w:eastAsiaTheme="minorEastAsia"/>
          <w:color w:val="023F3F"/>
          <w:sz w:val="22"/>
          <w:szCs w:val="22"/>
        </w:rPr>
        <w:t>Examine CPU Usage for the Past 6 Months</w:t>
      </w:r>
    </w:p>
    <w:p w:rsidRPr="00574797" w:rsidR="32DC5395" w:rsidP="794E02EC" w:rsidRDefault="32DC5395" w14:paraId="5B668369" w14:textId="7E6C1300">
      <w:pPr>
        <w:pStyle w:val="ListParagraph"/>
        <w:numPr>
          <w:ilvl w:val="0"/>
          <w:numId w:val="48"/>
        </w:numPr>
        <w:rPr>
          <w:rFonts w:eastAsia="Aptos" w:cs="Aptos"/>
        </w:rPr>
      </w:pPr>
      <w:r w:rsidRPr="794E02EC">
        <w:rPr>
          <w:rFonts w:ascii="Aptos" w:hAnsi="Aptos" w:cs="Aptos" w:eastAsiaTheme="minorEastAsia"/>
          <w:color w:val="023F3F"/>
          <w:sz w:val="22"/>
          <w:szCs w:val="22"/>
        </w:rPr>
        <w:t>Examine Windows Event Logs of the Past 6 Months</w:t>
      </w:r>
    </w:p>
    <w:p w:rsidRPr="00574797" w:rsidR="32DC5395" w:rsidP="794E02EC" w:rsidRDefault="32DC5395" w14:paraId="0F1195DA" w14:textId="185B876F">
      <w:pPr>
        <w:pStyle w:val="ListParagraph"/>
        <w:numPr>
          <w:ilvl w:val="0"/>
          <w:numId w:val="48"/>
        </w:numPr>
        <w:rPr>
          <w:rFonts w:eastAsia="Aptos" w:cs="Aptos"/>
        </w:rPr>
      </w:pPr>
      <w:r w:rsidRPr="794E02EC">
        <w:rPr>
          <w:rFonts w:ascii="Aptos" w:hAnsi="Aptos" w:cs="Aptos" w:eastAsiaTheme="minorEastAsia"/>
          <w:color w:val="023F3F"/>
          <w:sz w:val="22"/>
          <w:szCs w:val="22"/>
        </w:rPr>
        <w:t>Examine IIS Logs</w:t>
      </w:r>
    </w:p>
    <w:p w:rsidRPr="00574797" w:rsidR="32DC5395" w:rsidP="794E02EC" w:rsidRDefault="32DC5395" w14:paraId="71208EFB" w14:textId="71100701">
      <w:pPr>
        <w:pStyle w:val="ListParagraph"/>
        <w:numPr>
          <w:ilvl w:val="0"/>
          <w:numId w:val="48"/>
        </w:numPr>
        <w:rPr>
          <w:rFonts w:eastAsia="Aptos" w:cs="Aptos"/>
        </w:rPr>
      </w:pPr>
      <w:r w:rsidRPr="794E02EC">
        <w:rPr>
          <w:rFonts w:ascii="Aptos" w:hAnsi="Aptos" w:cs="Aptos" w:eastAsiaTheme="minorEastAsia"/>
          <w:color w:val="023F3F"/>
          <w:sz w:val="22"/>
          <w:szCs w:val="22"/>
        </w:rPr>
        <w:t>Examine ULS Logs</w:t>
      </w:r>
    </w:p>
    <w:p w:rsidRPr="00574797" w:rsidR="32DC5395" w:rsidP="794E02EC" w:rsidRDefault="32DC5395" w14:paraId="0136A397" w14:textId="6CC24EF8">
      <w:pPr>
        <w:pStyle w:val="ListParagraph"/>
        <w:numPr>
          <w:ilvl w:val="0"/>
          <w:numId w:val="48"/>
        </w:numPr>
        <w:rPr>
          <w:rFonts w:eastAsia="Aptos" w:cs="Aptos"/>
        </w:rPr>
      </w:pPr>
      <w:r w:rsidRPr="794E02EC">
        <w:rPr>
          <w:rFonts w:ascii="Aptos" w:hAnsi="Aptos" w:cs="Aptos" w:eastAsiaTheme="minorEastAsia"/>
          <w:color w:val="023F3F"/>
          <w:sz w:val="22"/>
          <w:szCs w:val="22"/>
        </w:rPr>
        <w:t>Examine and Identify Necessary Configurations of SharePoint Health Analyzer Rules</w:t>
      </w:r>
    </w:p>
    <w:p w:rsidRPr="00574797" w:rsidR="6A1641FC" w:rsidP="794E02EC" w:rsidRDefault="32DC5395" w14:paraId="5374ADD5" w14:textId="3F6D9722">
      <w:pPr>
        <w:pStyle w:val="ListParagraph"/>
        <w:numPr>
          <w:ilvl w:val="0"/>
          <w:numId w:val="48"/>
        </w:numPr>
        <w:rPr>
          <w:rFonts w:eastAsia="Aptos" w:cs="Aptos"/>
        </w:rPr>
      </w:pPr>
      <w:r w:rsidRPr="794E02EC">
        <w:rPr>
          <w:rFonts w:ascii="Aptos" w:hAnsi="Aptos" w:cs="Aptos" w:eastAsiaTheme="minorEastAsia"/>
          <w:color w:val="023F3F"/>
          <w:sz w:val="22"/>
          <w:szCs w:val="22"/>
        </w:rPr>
        <w:t>Examine Schedule Jobs and Run History</w:t>
      </w:r>
    </w:p>
    <w:p w:rsidRPr="00574797" w:rsidR="32DC5395" w:rsidP="794E02EC" w:rsidRDefault="32DC5395" w14:paraId="662888F9" w14:textId="4A529460">
      <w:pPr>
        <w:pStyle w:val="ListParagraph"/>
        <w:numPr>
          <w:ilvl w:val="0"/>
          <w:numId w:val="48"/>
        </w:numPr>
        <w:rPr>
          <w:rFonts w:eastAsia="Aptos" w:cs="Aptos"/>
        </w:rPr>
      </w:pPr>
      <w:r w:rsidRPr="794E02EC">
        <w:rPr>
          <w:rFonts w:ascii="Aptos" w:hAnsi="Aptos" w:cs="Aptos" w:eastAsiaTheme="minorEastAsia"/>
          <w:color w:val="023F3F"/>
          <w:sz w:val="22"/>
          <w:szCs w:val="22"/>
        </w:rPr>
        <w:t>Examine Request Distribution</w:t>
      </w:r>
    </w:p>
    <w:p w:rsidRPr="00574797" w:rsidR="32DC5395" w:rsidP="794E02EC" w:rsidRDefault="32DC5395" w14:paraId="057A3A49" w14:textId="3AE7AD65">
      <w:pPr>
        <w:pStyle w:val="ListParagraph"/>
        <w:numPr>
          <w:ilvl w:val="0"/>
          <w:numId w:val="48"/>
        </w:numPr>
        <w:rPr>
          <w:rFonts w:eastAsia="Aptos" w:cs="Aptos"/>
        </w:rPr>
      </w:pPr>
      <w:r w:rsidRPr="794E02EC">
        <w:rPr>
          <w:rFonts w:ascii="Aptos" w:hAnsi="Aptos" w:cs="Aptos" w:eastAsiaTheme="minorEastAsia"/>
          <w:color w:val="023F3F"/>
          <w:sz w:val="22"/>
          <w:szCs w:val="22"/>
        </w:rPr>
        <w:t>Verify Resource Throttling Settings and Identity Customisations</w:t>
      </w:r>
    </w:p>
    <w:p w:rsidRPr="00574797" w:rsidR="32DC5395" w:rsidP="794E02EC" w:rsidRDefault="32DC5395" w14:paraId="4DD75F71" w14:textId="2C525C58">
      <w:pPr>
        <w:pStyle w:val="ListParagraph"/>
        <w:numPr>
          <w:ilvl w:val="0"/>
          <w:numId w:val="48"/>
        </w:numPr>
        <w:rPr>
          <w:rFonts w:eastAsia="Aptos" w:cs="Aptos"/>
        </w:rPr>
      </w:pPr>
      <w:r w:rsidRPr="794E02EC">
        <w:rPr>
          <w:rFonts w:ascii="Aptos" w:hAnsi="Aptos" w:cs="Aptos" w:eastAsiaTheme="minorEastAsia"/>
          <w:color w:val="023F3F"/>
          <w:sz w:val="22"/>
          <w:szCs w:val="22"/>
        </w:rPr>
        <w:t>Examine SharePoint Libraries That Go Unavailable (e.g., C&amp;I – ECS Investigations Library)</w:t>
      </w:r>
    </w:p>
    <w:p w:rsidRPr="00574797" w:rsidR="32DC5395" w:rsidP="794E02EC" w:rsidRDefault="32DC5395" w14:paraId="35D2EBE9" w14:textId="72F8291D">
      <w:pPr>
        <w:pStyle w:val="ListParagraph"/>
        <w:numPr>
          <w:ilvl w:val="0"/>
          <w:numId w:val="48"/>
        </w:numPr>
        <w:rPr>
          <w:rFonts w:eastAsia="Aptos" w:cs="Aptos"/>
        </w:rPr>
      </w:pPr>
      <w:r w:rsidRPr="794E02EC">
        <w:rPr>
          <w:rFonts w:ascii="Aptos" w:hAnsi="Aptos" w:cs="Aptos" w:eastAsiaTheme="minorEastAsia"/>
          <w:color w:val="023F3F"/>
          <w:sz w:val="22"/>
          <w:szCs w:val="22"/>
        </w:rPr>
        <w:t>Examine Integrations with RecordPoint</w:t>
      </w:r>
    </w:p>
    <w:p w:rsidRPr="00574797" w:rsidR="003A0811" w:rsidRDefault="003A0811" w14:paraId="3C67738B" w14:textId="2476DAA9">
      <w:pPr>
        <w:spacing w:before="0" w:after="0" w:line="240" w:lineRule="auto"/>
        <w:rPr>
          <w:rFonts w:eastAsia="Aptos" w:cs="Aptos"/>
        </w:rPr>
      </w:pPr>
      <w:r w:rsidRPr="00574797">
        <w:rPr>
          <w:rFonts w:eastAsia="Aptos" w:cs="Aptos"/>
        </w:rPr>
        <w:br w:type="page"/>
      </w:r>
    </w:p>
    <w:p w:rsidRPr="00574797" w:rsidR="1D1B7075" w:rsidP="1D1B7075" w:rsidRDefault="1D1B7075" w14:paraId="7EAF40CF" w14:textId="77777777">
      <w:pPr>
        <w:rPr>
          <w:rFonts w:eastAsia="Aptos" w:cs="Aptos"/>
        </w:rPr>
      </w:pPr>
    </w:p>
    <w:p w:rsidRPr="00574797" w:rsidR="1D1B7075" w:rsidP="00E63D6F" w:rsidRDefault="5C88E4F0" w14:paraId="2B025B83" w14:textId="590F25D4">
      <w:pPr>
        <w:pStyle w:val="Heading1"/>
        <w:rPr>
          <w:del w:author="Jack McGrath" w:date="2024-11-18T21:29:00Z" w16du:dateUtc="2024-11-18T21:29:46Z" w:id="162"/>
        </w:rPr>
      </w:pPr>
      <w:bookmarkStart w:name="_Toc49217959" w:id="163"/>
      <w:del w:author="Jack McGrath" w:date="2024-11-18T21:29:00Z" w:id="164">
        <w:r w:rsidDel="5C88E4F0">
          <w:delText>Key Findings</w:delText>
        </w:r>
      </w:del>
      <w:bookmarkEnd w:id="163"/>
    </w:p>
    <w:p w:rsidR="1BFB8703" w:rsidP="59202128" w:rsidRDefault="1BFB8703" w14:paraId="04EA0033" w14:textId="4BD9DEB4">
      <w:pPr>
        <w:pStyle w:val="Heading1"/>
        <w:rPr>
          <w:ins w:author="Jack McGrath" w:date="2024-11-18T21:22:00Z" w16du:dateUtc="2024-11-18T21:22:18Z" w:id="514820813"/>
        </w:rPr>
        <w:pPrChange w:author="Jack McGrath" w:date="2024-11-18T21:29:00Z" w:id="166">
          <w:pPr>
            <w:pStyle w:val="Heading2"/>
          </w:pPr>
        </w:pPrChange>
      </w:pPr>
      <w:bookmarkStart w:name="_Ref182845347" w:id="167"/>
      <w:bookmarkStart w:name="_Toc95788178" w:id="168"/>
      <w:bookmarkStart w:name="_Recommendations" w:id="2022233310"/>
      <w:bookmarkStart w:name="_Toc1450444357" w:id="777226888"/>
      <w:r w:rsidR="1BFB8703">
        <w:rPr/>
        <w:t>Recommend</w:t>
      </w:r>
      <w:r w:rsidR="506F5E45">
        <w:rPr/>
        <w:t>ations</w:t>
      </w:r>
      <w:bookmarkEnd w:id="167"/>
      <w:bookmarkEnd w:id="168"/>
      <w:bookmarkEnd w:id="2022233310"/>
      <w:bookmarkEnd w:id="777226888"/>
    </w:p>
    <w:p w:rsidR="19353A72" w:rsidRDefault="19353A72" w14:paraId="7C72E68E" w14:textId="73B78650">
      <w:pPr>
        <w:rPr>
          <w:del w:author="Jack McGrath" w:date="2024-11-18T21:24:00Z" w16du:dateUtc="2024-11-18T21:24:07Z" w:id="169"/>
        </w:rPr>
        <w:pPrChange w:author="Jack McGrath" w:date="2024-11-18T21:22:00Z" w:id="170">
          <w:pPr>
            <w:pStyle w:val="Heading2"/>
          </w:pPr>
        </w:pPrChange>
      </w:pPr>
      <w:ins w:author="Jack McGrath" w:date="2024-11-18T21:22:00Z" w:id="171">
        <w:r>
          <w:t xml:space="preserve">Based on the issues discovered in the Analysis section, </w:t>
        </w:r>
      </w:ins>
      <w:ins w:author="Jack McGrath" w:date="2024-11-18T21:23:00Z" w:id="172">
        <w:r>
          <w:t xml:space="preserve">some recommendations have been made to ESB to </w:t>
        </w:r>
      </w:ins>
      <w:ins w:author="Jack McGrath" w:date="2024-11-18T21:29:00Z" w:id="173">
        <w:r w:rsidR="4DD3C883">
          <w:t xml:space="preserve">immediately </w:t>
        </w:r>
      </w:ins>
      <w:ins w:author="Jack McGrath" w:date="2024-11-18T21:23:00Z" w:id="174">
        <w:r>
          <w:t>reduce or remove the issues. Each of these recomm</w:t>
        </w:r>
        <w:r w:rsidR="15CECE63">
          <w:t xml:space="preserve">endations are tasks that the ESB can undertake, ordered by their priority and their current </w:t>
        </w:r>
      </w:ins>
      <w:ins w:author="Jack McGrath" w:date="2024-11-18T21:24:00Z" w:id="175">
        <w:r w:rsidR="15CECE63">
          <w:t>impact on users.</w:t>
        </w:r>
      </w:ins>
      <w:ins w:author="Jack McGrath" w:date="2024-11-18T21:25:00Z" w:id="176">
        <w:r w:rsidR="56AF752C">
          <w:t xml:space="preserve"> The priority categories are described below</w:t>
        </w:r>
      </w:ins>
      <w:ins w:author="Jack McGrath" w:date="2024-11-18T21:26:00Z" w:id="177">
        <w:r w:rsidR="1CEF2CF3">
          <w:t>:</w:t>
        </w:r>
      </w:ins>
    </w:p>
    <w:p w:rsidRPr="00574797" w:rsidR="002F3FFE" w:rsidP="794E02EC" w:rsidRDefault="00E63D6F" w14:paraId="06445D72" w14:textId="1A0B5978">
      <w:pPr>
        <w:rPr>
          <w:del w:author="Jack McGrath" w:date="2024-11-18T21:24:00Z" w16du:dateUtc="2024-11-18T21:24:07Z" w:id="178"/>
          <w:rFonts w:cs="Arial"/>
        </w:rPr>
      </w:pPr>
      <w:del w:author="Jack McGrath" w:date="2024-11-18T21:24:00Z" w:id="179">
        <w:r w:rsidRPr="794E02EC" w:rsidDel="00E63D6F">
          <w:rPr>
            <w:rFonts w:cs="Arial"/>
          </w:rPr>
          <w:delText>Below</w:delText>
        </w:r>
        <w:r w:rsidRPr="794E02EC" w:rsidDel="00A3584B">
          <w:rPr>
            <w:rFonts w:cs="Arial"/>
          </w:rPr>
          <w:delText xml:space="preserve"> is a breakdown of tasks by their priority and user impact to address these challenges</w:delText>
        </w:r>
      </w:del>
    </w:p>
    <w:p w:rsidRPr="00574797" w:rsidR="00E75B0B" w:rsidP="00E75B0B" w:rsidRDefault="00E75B0B" w14:paraId="2B289C6B" w14:textId="77777777">
      <w:pPr>
        <w:rPr>
          <w:rFonts w:cs="Arial"/>
          <w:b/>
        </w:rPr>
      </w:pPr>
      <w:r w:rsidRPr="00574797">
        <w:rPr>
          <w:rFonts w:cs="Arial"/>
          <w:b/>
        </w:rPr>
        <w:t>Priority</w:t>
      </w:r>
      <w:commentRangeStart w:id="180"/>
      <w:commentRangeEnd w:id="180"/>
      <w:r w:rsidRPr="00574797">
        <w:rPr>
          <w:rStyle w:val="CommentReference"/>
        </w:rPr>
        <w:commentReference w:id="180"/>
      </w:r>
    </w:p>
    <w:p w:rsidRPr="00574797" w:rsidR="00E75B0B" w:rsidRDefault="00E75B0B" w14:paraId="50057695" w14:textId="77777777">
      <w:pPr>
        <w:pStyle w:val="ListParagraph"/>
        <w:numPr>
          <w:ilvl w:val="0"/>
          <w:numId w:val="21"/>
        </w:numPr>
        <w:rPr>
          <w:rFonts w:cs="Arial"/>
        </w:rPr>
        <w:pPrChange w:author="Jack McGrath" w:date="2024-11-18T21:24:00Z" w:id="181">
          <w:pPr/>
        </w:pPrChange>
      </w:pPr>
      <w:r w:rsidRPr="794E02EC">
        <w:rPr>
          <w:rFonts w:cs="Arial"/>
          <w:b/>
          <w:bCs/>
          <w:rPrChange w:author="Jack McGrath" w:date="2024-11-18T21:24:00Z" w:id="182">
            <w:rPr>
              <w:rFonts w:cs="Arial"/>
            </w:rPr>
          </w:rPrChange>
        </w:rPr>
        <w:t>Urgent and Important:</w:t>
      </w:r>
      <w:r w:rsidRPr="794E02EC">
        <w:rPr>
          <w:rFonts w:cs="Arial"/>
        </w:rPr>
        <w:t xml:space="preserve"> Do these tasks immediately.</w:t>
      </w:r>
    </w:p>
    <w:p w:rsidRPr="00574797" w:rsidR="00E75B0B" w:rsidRDefault="00E75B0B" w14:paraId="7CA3176E" w14:textId="77777777">
      <w:pPr>
        <w:pStyle w:val="ListParagraph"/>
        <w:numPr>
          <w:ilvl w:val="0"/>
          <w:numId w:val="21"/>
        </w:numPr>
        <w:rPr>
          <w:rFonts w:cs="Arial"/>
        </w:rPr>
        <w:pPrChange w:author="Jack McGrath" w:date="2024-11-18T21:24:00Z" w:id="183">
          <w:pPr/>
        </w:pPrChange>
      </w:pPr>
      <w:r w:rsidRPr="794E02EC">
        <w:rPr>
          <w:rFonts w:cs="Arial"/>
          <w:b/>
          <w:bCs/>
          <w:rPrChange w:author="Jack McGrath" w:date="2024-11-18T21:25:00Z" w:id="184">
            <w:rPr>
              <w:rFonts w:cs="Arial"/>
            </w:rPr>
          </w:rPrChange>
        </w:rPr>
        <w:t>Important but Not Urgent:</w:t>
      </w:r>
      <w:r w:rsidRPr="794E02EC">
        <w:rPr>
          <w:rFonts w:cs="Arial"/>
        </w:rPr>
        <w:t xml:space="preserve"> Schedule these tasks.</w:t>
      </w:r>
    </w:p>
    <w:p w:rsidRPr="00574797" w:rsidR="00E75B0B" w:rsidRDefault="00E75B0B" w14:paraId="17C6C6FB" w14:textId="77777777">
      <w:pPr>
        <w:pStyle w:val="ListParagraph"/>
        <w:numPr>
          <w:ilvl w:val="0"/>
          <w:numId w:val="21"/>
        </w:numPr>
        <w:rPr>
          <w:rFonts w:cs="Arial"/>
        </w:rPr>
        <w:pPrChange w:author="Jack McGrath" w:date="2024-11-18T21:24:00Z" w:id="185">
          <w:pPr/>
        </w:pPrChange>
      </w:pPr>
      <w:r w:rsidRPr="794E02EC">
        <w:rPr>
          <w:rFonts w:cs="Arial"/>
          <w:b/>
          <w:bCs/>
          <w:rPrChange w:author="Jack McGrath" w:date="2024-11-18T21:25:00Z" w:id="186">
            <w:rPr>
              <w:rFonts w:cs="Arial"/>
            </w:rPr>
          </w:rPrChange>
        </w:rPr>
        <w:t>Urgent but Not Important:</w:t>
      </w:r>
      <w:r w:rsidRPr="794E02EC">
        <w:rPr>
          <w:rFonts w:cs="Arial"/>
        </w:rPr>
        <w:t xml:space="preserve"> Delegate these tasks if possible.</w:t>
      </w:r>
    </w:p>
    <w:p w:rsidRPr="00574797" w:rsidR="00E75B0B" w:rsidP="007D27C2" w:rsidRDefault="00E75B0B" w14:paraId="4C38C169" w14:textId="77777777">
      <w:pPr>
        <w:rPr>
          <w:bCs/>
        </w:rPr>
      </w:pPr>
    </w:p>
    <w:tbl>
      <w:tblPr>
        <w:tblStyle w:val="TableGrid"/>
        <w:tblW w:w="10213" w:type="dxa"/>
        <w:tblLook w:val="04A0" w:firstRow="1" w:lastRow="0" w:firstColumn="1" w:lastColumn="0" w:noHBand="0" w:noVBand="1"/>
      </w:tblPr>
      <w:tblGrid>
        <w:gridCol w:w="2611"/>
        <w:gridCol w:w="1873"/>
        <w:gridCol w:w="1146"/>
        <w:gridCol w:w="1658"/>
        <w:gridCol w:w="2925"/>
      </w:tblGrid>
      <w:tr w:rsidRPr="00574797" w:rsidR="002F3FFE" w14:paraId="0A71BDB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07C1956A" w14:textId="77777777">
            <w:pPr>
              <w:rPr>
                <w:rFonts w:cs="Arial"/>
                <w:b w:val="0"/>
                <w:bCs/>
                <w:szCs w:val="22"/>
              </w:rPr>
            </w:pPr>
            <w:r w:rsidRPr="00574797">
              <w:rPr>
                <w:rFonts w:cs="Arial"/>
              </w:rPr>
              <w:t>Task</w:t>
            </w:r>
          </w:p>
        </w:tc>
        <w:tc>
          <w:tcPr>
            <w:tcW w:w="1873" w:type="dxa"/>
          </w:tcPr>
          <w:p w:rsidRPr="00574797" w:rsidR="002F3FFE" w:rsidRDefault="002F3FFE" w14:paraId="288DC36C" w14:textId="77777777">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Priority</w:t>
            </w:r>
          </w:p>
        </w:tc>
        <w:tc>
          <w:tcPr>
            <w:tcW w:w="1146" w:type="dxa"/>
          </w:tcPr>
          <w:p w:rsidRPr="00574797" w:rsidR="002F3FFE" w:rsidRDefault="002F3FFE" w14:paraId="618EDDC0" w14:textId="77777777">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User Impact</w:t>
            </w:r>
          </w:p>
        </w:tc>
        <w:tc>
          <w:tcPr>
            <w:tcW w:w="1658" w:type="dxa"/>
          </w:tcPr>
          <w:p w:rsidRPr="00574797" w:rsidR="002F3FFE" w:rsidRDefault="002F3FFE" w14:paraId="40DDEE95" w14:textId="77777777">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 xml:space="preserve">Time </w:t>
            </w:r>
          </w:p>
        </w:tc>
        <w:tc>
          <w:tcPr>
            <w:tcW w:w="2925" w:type="dxa"/>
          </w:tcPr>
          <w:p w:rsidRPr="00574797" w:rsidR="002F3FFE" w:rsidRDefault="002F3FFE" w14:paraId="1D16B02F" w14:textId="77777777">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Comments</w:t>
            </w:r>
          </w:p>
        </w:tc>
      </w:tr>
      <w:tr w:rsidRPr="00574797" w:rsidR="002F3FFE" w14:paraId="14EFF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4886CEC5" w14:textId="77777777">
            <w:r w:rsidRPr="00574797">
              <w:t>Reorganize subsites and larger document libraries into separate site collections</w:t>
            </w:r>
          </w:p>
        </w:tc>
        <w:tc>
          <w:tcPr>
            <w:tcW w:w="1873" w:type="dxa"/>
          </w:tcPr>
          <w:p w:rsidRPr="00574797" w:rsidR="002F3FFE" w:rsidRDefault="002F3FFE" w14:paraId="76B7407E" w14:textId="77777777">
            <w:pPr>
              <w:cnfStyle w:val="000000100000" w:firstRow="0" w:lastRow="0" w:firstColumn="0" w:lastColumn="0" w:oddVBand="0" w:evenVBand="0" w:oddHBand="1" w:evenHBand="0" w:firstRowFirstColumn="0" w:firstRowLastColumn="0" w:lastRowFirstColumn="0" w:lastRowLastColumn="0"/>
            </w:pPr>
            <w:r w:rsidRPr="00574797">
              <w:t>Urgent and Important</w:t>
            </w:r>
          </w:p>
        </w:tc>
        <w:tc>
          <w:tcPr>
            <w:tcW w:w="1146" w:type="dxa"/>
          </w:tcPr>
          <w:p w:rsidRPr="00574797" w:rsidR="002F3FFE" w:rsidRDefault="002F3FFE" w14:paraId="6F32154F" w14:textId="77777777">
            <w:pPr>
              <w:cnfStyle w:val="000000100000" w:firstRow="0" w:lastRow="0" w:firstColumn="0" w:lastColumn="0" w:oddVBand="0" w:evenVBand="0" w:oddHBand="1" w:evenHBand="0" w:firstRowFirstColumn="0" w:firstRowLastColumn="0" w:lastRowFirstColumn="0" w:lastRowLastColumn="0"/>
            </w:pPr>
            <w:r w:rsidRPr="00574797">
              <w:t>High</w:t>
            </w:r>
          </w:p>
        </w:tc>
        <w:tc>
          <w:tcPr>
            <w:tcW w:w="1658" w:type="dxa"/>
          </w:tcPr>
          <w:p w:rsidRPr="00574797" w:rsidR="002F3FFE" w:rsidRDefault="002F3FFE" w14:paraId="6F687B7F" w14:textId="77777777">
            <w:pPr>
              <w:cnfStyle w:val="000000100000" w:firstRow="0" w:lastRow="0" w:firstColumn="0" w:lastColumn="0" w:oddVBand="0" w:evenVBand="0" w:oddHBand="1" w:evenHBand="0" w:firstRowFirstColumn="0" w:firstRowLastColumn="0" w:lastRowFirstColumn="0" w:lastRowLastColumn="0"/>
            </w:pPr>
            <w:r w:rsidRPr="00574797">
              <w:t>15 days</w:t>
            </w:r>
          </w:p>
        </w:tc>
        <w:tc>
          <w:tcPr>
            <w:tcW w:w="2925" w:type="dxa"/>
          </w:tcPr>
          <w:p w:rsidRPr="00574797" w:rsidR="002F3FFE" w:rsidRDefault="002F3FFE" w14:paraId="1656A476" w14:textId="77777777">
            <w:pPr>
              <w:cnfStyle w:val="000000100000" w:firstRow="0" w:lastRow="0" w:firstColumn="0" w:lastColumn="0" w:oddVBand="0" w:evenVBand="0" w:oddHBand="1" w:evenHBand="0" w:firstRowFirstColumn="0" w:firstRowLastColumn="0" w:lastRowFirstColumn="0" w:lastRowLastColumn="0"/>
              <w:rPr>
                <w:rFonts w:cs="Arial"/>
                <w:szCs w:val="22"/>
              </w:rPr>
            </w:pPr>
          </w:p>
        </w:tc>
      </w:tr>
      <w:tr w:rsidRPr="00574797" w:rsidR="002F3FFE" w14:paraId="23CA77F3" w14:textId="77777777">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54E15E9B" w14:textId="77777777">
            <w:r w:rsidRPr="00574797">
              <w:t>Resolve issues in document libraries that exceed resource throttling thresholds, such as unique permissions and list view thresholds.</w:t>
            </w:r>
          </w:p>
        </w:tc>
        <w:tc>
          <w:tcPr>
            <w:tcW w:w="1873" w:type="dxa"/>
          </w:tcPr>
          <w:p w:rsidRPr="00574797" w:rsidR="002F3FFE" w:rsidRDefault="002F3FFE" w14:paraId="64F73F17" w14:textId="77777777">
            <w:pPr>
              <w:cnfStyle w:val="000000000000" w:firstRow="0" w:lastRow="0" w:firstColumn="0" w:lastColumn="0" w:oddVBand="0" w:evenVBand="0" w:oddHBand="0" w:evenHBand="0" w:firstRowFirstColumn="0" w:firstRowLastColumn="0" w:lastRowFirstColumn="0" w:lastRowLastColumn="0"/>
            </w:pPr>
            <w:r w:rsidRPr="00574797">
              <w:t>Urgent and Important</w:t>
            </w:r>
          </w:p>
        </w:tc>
        <w:tc>
          <w:tcPr>
            <w:tcW w:w="1146" w:type="dxa"/>
          </w:tcPr>
          <w:p w:rsidRPr="00574797" w:rsidR="002F3FFE" w:rsidRDefault="002F3FFE" w14:paraId="7C3C4CF0" w14:textId="77777777">
            <w:pPr>
              <w:cnfStyle w:val="000000000000" w:firstRow="0" w:lastRow="0" w:firstColumn="0" w:lastColumn="0" w:oddVBand="0" w:evenVBand="0" w:oddHBand="0" w:evenHBand="0" w:firstRowFirstColumn="0" w:firstRowLastColumn="0" w:lastRowFirstColumn="0" w:lastRowLastColumn="0"/>
            </w:pPr>
            <w:r w:rsidRPr="00574797">
              <w:t>High</w:t>
            </w:r>
          </w:p>
        </w:tc>
        <w:tc>
          <w:tcPr>
            <w:tcW w:w="1658" w:type="dxa"/>
          </w:tcPr>
          <w:p w:rsidRPr="00574797" w:rsidR="002F3FFE" w:rsidRDefault="002F3FFE" w14:paraId="30608F7F" w14:textId="77777777">
            <w:pPr>
              <w:cnfStyle w:val="000000000000" w:firstRow="0" w:lastRow="0" w:firstColumn="0" w:lastColumn="0" w:oddVBand="0" w:evenVBand="0" w:oddHBand="0" w:evenHBand="0" w:firstRowFirstColumn="0" w:firstRowLastColumn="0" w:lastRowFirstColumn="0" w:lastRowLastColumn="0"/>
            </w:pPr>
            <w:r w:rsidRPr="00574797">
              <w:t>Subject to the agreement and availability of business users</w:t>
            </w:r>
          </w:p>
        </w:tc>
        <w:tc>
          <w:tcPr>
            <w:tcW w:w="2925" w:type="dxa"/>
          </w:tcPr>
          <w:p w:rsidRPr="00574797" w:rsidR="002F3FFE" w:rsidRDefault="002F3FFE" w14:paraId="036DBBCE" w14:textId="77777777">
            <w:pPr>
              <w:cnfStyle w:val="000000000000" w:firstRow="0" w:lastRow="0" w:firstColumn="0" w:lastColumn="0" w:oddVBand="0" w:evenVBand="0" w:oddHBand="0" w:evenHBand="0" w:firstRowFirstColumn="0" w:firstRowLastColumn="0" w:lastRowFirstColumn="0" w:lastRowLastColumn="0"/>
              <w:rPr>
                <w:rFonts w:cs="Arial"/>
                <w:szCs w:val="22"/>
              </w:rPr>
            </w:pPr>
            <w:r w:rsidRPr="00574797">
              <w:rPr>
                <w:rFonts w:cs="Arial"/>
                <w:szCs w:val="22"/>
              </w:rPr>
              <w:t>Business user engagement is required</w:t>
            </w:r>
          </w:p>
        </w:tc>
      </w:tr>
      <w:tr w:rsidRPr="00574797" w:rsidR="002F3FFE" w14:paraId="091E95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29685BE7" w14:textId="77777777">
            <w:r w:rsidRPr="00574797">
              <w:t>Address resource throttling misconfigurations in SharePoint Central Admin</w:t>
            </w:r>
          </w:p>
        </w:tc>
        <w:tc>
          <w:tcPr>
            <w:tcW w:w="1873" w:type="dxa"/>
          </w:tcPr>
          <w:p w:rsidRPr="00574797" w:rsidR="002F3FFE" w:rsidRDefault="002F3FFE" w14:paraId="239A705B" w14:textId="77777777">
            <w:pPr>
              <w:cnfStyle w:val="000000100000" w:firstRow="0" w:lastRow="0" w:firstColumn="0" w:lastColumn="0" w:oddVBand="0" w:evenVBand="0" w:oddHBand="1" w:evenHBand="0" w:firstRowFirstColumn="0" w:firstRowLastColumn="0" w:lastRowFirstColumn="0" w:lastRowLastColumn="0"/>
            </w:pPr>
            <w:r w:rsidRPr="00574797">
              <w:t>Urgent and Important</w:t>
            </w:r>
          </w:p>
        </w:tc>
        <w:tc>
          <w:tcPr>
            <w:tcW w:w="1146" w:type="dxa"/>
          </w:tcPr>
          <w:p w:rsidRPr="00574797" w:rsidR="002F3FFE" w:rsidRDefault="002F3FFE" w14:paraId="76D518D0" w14:textId="77777777">
            <w:pPr>
              <w:cnfStyle w:val="000000100000" w:firstRow="0" w:lastRow="0" w:firstColumn="0" w:lastColumn="0" w:oddVBand="0" w:evenVBand="0" w:oddHBand="1" w:evenHBand="0" w:firstRowFirstColumn="0" w:firstRowLastColumn="0" w:lastRowFirstColumn="0" w:lastRowLastColumn="0"/>
            </w:pPr>
            <w:r w:rsidRPr="00574797">
              <w:t>Moderate</w:t>
            </w:r>
          </w:p>
        </w:tc>
        <w:tc>
          <w:tcPr>
            <w:tcW w:w="1658" w:type="dxa"/>
          </w:tcPr>
          <w:p w:rsidRPr="00574797" w:rsidR="002F3FFE" w:rsidRDefault="002F3FFE" w14:paraId="6825E7E2" w14:textId="77777777">
            <w:pPr>
              <w:cnfStyle w:val="000000100000" w:firstRow="0" w:lastRow="0" w:firstColumn="0" w:lastColumn="0" w:oddVBand="0" w:evenVBand="0" w:oddHBand="1" w:evenHBand="0" w:firstRowFirstColumn="0" w:firstRowLastColumn="0" w:lastRowFirstColumn="0" w:lastRowLastColumn="0"/>
            </w:pPr>
            <w:r w:rsidRPr="00574797">
              <w:t>2 Hours</w:t>
            </w:r>
          </w:p>
        </w:tc>
        <w:tc>
          <w:tcPr>
            <w:tcW w:w="2925" w:type="dxa"/>
          </w:tcPr>
          <w:p w:rsidRPr="00574797" w:rsidR="002F3FFE" w:rsidRDefault="002F3FFE" w14:paraId="113DC0EA" w14:textId="77777777">
            <w:pPr>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This must be done after addressing the identified issues in the document libraries that violate the resource throttling thresholds</w:t>
            </w:r>
          </w:p>
        </w:tc>
      </w:tr>
      <w:tr w:rsidRPr="00574797" w:rsidR="002F3FFE" w14:paraId="17807A85" w14:textId="77777777">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7559DD5C" w14:textId="77777777">
            <w:r w:rsidRPr="00574797">
              <w:t>Shrink the Teams site content database, then reindex it</w:t>
            </w:r>
          </w:p>
        </w:tc>
        <w:tc>
          <w:tcPr>
            <w:tcW w:w="1873" w:type="dxa"/>
          </w:tcPr>
          <w:p w:rsidRPr="00574797" w:rsidR="002F3FFE" w:rsidRDefault="002F3FFE" w14:paraId="138E036B" w14:textId="77777777">
            <w:pPr>
              <w:cnfStyle w:val="000000000000" w:firstRow="0" w:lastRow="0" w:firstColumn="0" w:lastColumn="0" w:oddVBand="0" w:evenVBand="0" w:oddHBand="0" w:evenHBand="0" w:firstRowFirstColumn="0" w:firstRowLastColumn="0" w:lastRowFirstColumn="0" w:lastRowLastColumn="0"/>
            </w:pPr>
            <w:r w:rsidRPr="00574797">
              <w:t>Important but Not Urgent</w:t>
            </w:r>
          </w:p>
        </w:tc>
        <w:tc>
          <w:tcPr>
            <w:tcW w:w="1146" w:type="dxa"/>
          </w:tcPr>
          <w:p w:rsidRPr="00574797" w:rsidR="002F3FFE" w:rsidRDefault="002F3FFE" w14:paraId="4A25D00D" w14:textId="77777777">
            <w:pPr>
              <w:cnfStyle w:val="000000000000" w:firstRow="0" w:lastRow="0" w:firstColumn="0" w:lastColumn="0" w:oddVBand="0" w:evenVBand="0" w:oddHBand="0" w:evenHBand="0" w:firstRowFirstColumn="0" w:firstRowLastColumn="0" w:lastRowFirstColumn="0" w:lastRowLastColumn="0"/>
            </w:pPr>
            <w:r w:rsidRPr="00574797">
              <w:t>High</w:t>
            </w:r>
          </w:p>
        </w:tc>
        <w:tc>
          <w:tcPr>
            <w:tcW w:w="1658" w:type="dxa"/>
          </w:tcPr>
          <w:p w:rsidRPr="00574797" w:rsidR="002F3FFE" w:rsidRDefault="002F3FFE" w14:paraId="27AB54B2" w14:textId="77777777">
            <w:pPr>
              <w:cnfStyle w:val="000000000000" w:firstRow="0" w:lastRow="0" w:firstColumn="0" w:lastColumn="0" w:oddVBand="0" w:evenVBand="0" w:oddHBand="0" w:evenHBand="0" w:firstRowFirstColumn="0" w:firstRowLastColumn="0" w:lastRowFirstColumn="0" w:lastRowLastColumn="0"/>
            </w:pPr>
            <w:r w:rsidRPr="00574797">
              <w:t>Shrink 18 Hours</w:t>
            </w:r>
          </w:p>
          <w:p w:rsidRPr="00574797" w:rsidR="002F3FFE" w:rsidRDefault="002F3FFE" w14:paraId="72DCFF90" w14:textId="77777777">
            <w:pPr>
              <w:cnfStyle w:val="000000000000" w:firstRow="0" w:lastRow="0" w:firstColumn="0" w:lastColumn="0" w:oddVBand="0" w:evenVBand="0" w:oddHBand="0" w:evenHBand="0" w:firstRowFirstColumn="0" w:firstRowLastColumn="0" w:lastRowFirstColumn="0" w:lastRowLastColumn="0"/>
            </w:pPr>
          </w:p>
          <w:p w:rsidRPr="00574797" w:rsidR="002F3FFE" w:rsidRDefault="002F3FFE" w14:paraId="23451B6B" w14:textId="77777777">
            <w:pPr>
              <w:cnfStyle w:val="000000000000" w:firstRow="0" w:lastRow="0" w:firstColumn="0" w:lastColumn="0" w:oddVBand="0" w:evenVBand="0" w:oddHBand="0" w:evenHBand="0" w:firstRowFirstColumn="0" w:firstRowLastColumn="0" w:lastRowFirstColumn="0" w:lastRowLastColumn="0"/>
            </w:pPr>
            <w:r w:rsidRPr="00574797">
              <w:t>Reindex 9 hours</w:t>
            </w:r>
          </w:p>
        </w:tc>
        <w:tc>
          <w:tcPr>
            <w:tcW w:w="2925" w:type="dxa"/>
          </w:tcPr>
          <w:p w:rsidRPr="00574797" w:rsidR="002F3FFE" w:rsidRDefault="002F3FFE" w14:paraId="2D39A520" w14:textId="77777777">
            <w:pPr>
              <w:cnfStyle w:val="000000000000" w:firstRow="0" w:lastRow="0" w:firstColumn="0" w:lastColumn="0" w:oddVBand="0" w:evenVBand="0" w:oddHBand="0" w:evenHBand="0" w:firstRowFirstColumn="0" w:firstRowLastColumn="0" w:lastRowFirstColumn="0" w:lastRowLastColumn="0"/>
              <w:rPr>
                <w:rFonts w:cs="Arial"/>
                <w:szCs w:val="22"/>
              </w:rPr>
            </w:pPr>
            <w:r w:rsidRPr="00574797">
              <w:rPr>
                <w:rFonts w:cs="Arial"/>
                <w:szCs w:val="22"/>
              </w:rPr>
              <w:t>Action items are provided in the document “SharePoint DB Shrink Tasks”</w:t>
            </w:r>
          </w:p>
        </w:tc>
      </w:tr>
      <w:tr w:rsidRPr="00574797" w:rsidR="002F3FFE" w14:paraId="1C3970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36E8F524" w14:textId="77777777">
            <w:r w:rsidRPr="00574797">
              <w:t>Remove third party applications from the server</w:t>
            </w:r>
          </w:p>
        </w:tc>
        <w:tc>
          <w:tcPr>
            <w:tcW w:w="1873" w:type="dxa"/>
          </w:tcPr>
          <w:p w:rsidRPr="00574797" w:rsidR="002F3FFE" w:rsidRDefault="002F3FFE" w14:paraId="22114218" w14:textId="77777777">
            <w:pPr>
              <w:cnfStyle w:val="000000100000" w:firstRow="0" w:lastRow="0" w:firstColumn="0" w:lastColumn="0" w:oddVBand="0" w:evenVBand="0" w:oddHBand="1" w:evenHBand="0" w:firstRowFirstColumn="0" w:firstRowLastColumn="0" w:lastRowFirstColumn="0" w:lastRowLastColumn="0"/>
            </w:pPr>
            <w:r w:rsidRPr="00574797">
              <w:t>Important but Not Urgent</w:t>
            </w:r>
          </w:p>
        </w:tc>
        <w:tc>
          <w:tcPr>
            <w:tcW w:w="1146" w:type="dxa"/>
          </w:tcPr>
          <w:p w:rsidRPr="00574797" w:rsidR="002F3FFE" w:rsidRDefault="002F3FFE" w14:paraId="0B21484C" w14:textId="77777777">
            <w:pPr>
              <w:cnfStyle w:val="000000100000" w:firstRow="0" w:lastRow="0" w:firstColumn="0" w:lastColumn="0" w:oddVBand="0" w:evenVBand="0" w:oddHBand="1" w:evenHBand="0" w:firstRowFirstColumn="0" w:firstRowLastColumn="0" w:lastRowFirstColumn="0" w:lastRowLastColumn="0"/>
            </w:pPr>
            <w:r w:rsidRPr="00574797">
              <w:t>Moderate</w:t>
            </w:r>
          </w:p>
        </w:tc>
        <w:tc>
          <w:tcPr>
            <w:tcW w:w="1658" w:type="dxa"/>
          </w:tcPr>
          <w:p w:rsidRPr="00574797" w:rsidR="002F3FFE" w:rsidRDefault="002F3FFE" w14:paraId="16DF3A38" w14:textId="77777777">
            <w:pPr>
              <w:cnfStyle w:val="000000100000" w:firstRow="0" w:lastRow="0" w:firstColumn="0" w:lastColumn="0" w:oddVBand="0" w:evenVBand="0" w:oddHBand="1" w:evenHBand="0" w:firstRowFirstColumn="0" w:firstRowLastColumn="0" w:lastRowFirstColumn="0" w:lastRowLastColumn="0"/>
            </w:pPr>
            <w:r w:rsidRPr="00574797">
              <w:t>2 Hours</w:t>
            </w:r>
          </w:p>
        </w:tc>
        <w:tc>
          <w:tcPr>
            <w:tcW w:w="2925" w:type="dxa"/>
          </w:tcPr>
          <w:p w:rsidRPr="00574797" w:rsidR="002F3FFE" w:rsidRDefault="002F3FFE" w14:paraId="0CC92913" w14:textId="77777777">
            <w:pPr>
              <w:cnfStyle w:val="000000100000" w:firstRow="0" w:lastRow="0" w:firstColumn="0" w:lastColumn="0" w:oddVBand="0" w:evenVBand="0" w:oddHBand="1" w:evenHBand="0" w:firstRowFirstColumn="0" w:firstRowLastColumn="0" w:lastRowFirstColumn="0" w:lastRowLastColumn="0"/>
              <w:rPr>
                <w:rFonts w:cs="Arial"/>
                <w:szCs w:val="22"/>
              </w:rPr>
            </w:pPr>
          </w:p>
        </w:tc>
      </w:tr>
      <w:tr w:rsidRPr="00574797" w:rsidR="002F3FFE" w14:paraId="3B8497B8" w14:textId="77777777">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RDefault="002F3FFE" w14:paraId="629449D9" w14:textId="77777777">
            <w:pPr>
              <w:spacing w:after="160" w:line="278" w:lineRule="auto"/>
            </w:pPr>
            <w:r w:rsidRPr="00574797">
              <w:t>Increase capacity, potentially by adding a web frontend server.</w:t>
            </w:r>
          </w:p>
          <w:p w:rsidRPr="00574797" w:rsidR="002F3FFE" w:rsidRDefault="002F3FFE" w14:paraId="6DE1FAAC" w14:textId="77777777"/>
        </w:tc>
        <w:tc>
          <w:tcPr>
            <w:tcW w:w="1873" w:type="dxa"/>
          </w:tcPr>
          <w:p w:rsidRPr="00574797" w:rsidR="002F3FFE" w:rsidRDefault="002F3FFE" w14:paraId="115A8775" w14:textId="77777777">
            <w:pPr>
              <w:spacing w:after="160" w:line="278" w:lineRule="auto"/>
              <w:cnfStyle w:val="000000000000" w:firstRow="0" w:lastRow="0" w:firstColumn="0" w:lastColumn="0" w:oddVBand="0" w:evenVBand="0" w:oddHBand="0" w:evenHBand="0" w:firstRowFirstColumn="0" w:firstRowLastColumn="0" w:lastRowFirstColumn="0" w:lastRowLastColumn="0"/>
            </w:pPr>
            <w:r w:rsidRPr="00574797">
              <w:t>Important but Not Urgent</w:t>
            </w:r>
          </w:p>
        </w:tc>
        <w:tc>
          <w:tcPr>
            <w:tcW w:w="1146" w:type="dxa"/>
          </w:tcPr>
          <w:p w:rsidRPr="00574797" w:rsidR="002F3FFE" w:rsidRDefault="002F3FFE" w14:paraId="590B476E" w14:textId="77777777">
            <w:pPr>
              <w:cnfStyle w:val="000000000000" w:firstRow="0" w:lastRow="0" w:firstColumn="0" w:lastColumn="0" w:oddVBand="0" w:evenVBand="0" w:oddHBand="0" w:evenHBand="0" w:firstRowFirstColumn="0" w:firstRowLastColumn="0" w:lastRowFirstColumn="0" w:lastRowLastColumn="0"/>
            </w:pPr>
            <w:r w:rsidRPr="00574797">
              <w:t>Moderate</w:t>
            </w:r>
          </w:p>
        </w:tc>
        <w:tc>
          <w:tcPr>
            <w:tcW w:w="1658" w:type="dxa"/>
          </w:tcPr>
          <w:p w:rsidRPr="00574797" w:rsidR="002F3FFE" w:rsidRDefault="002F3FFE" w14:paraId="20C01C15" w14:textId="77777777">
            <w:pPr>
              <w:cnfStyle w:val="000000000000" w:firstRow="0" w:lastRow="0" w:firstColumn="0" w:lastColumn="0" w:oddVBand="0" w:evenVBand="0" w:oddHBand="0" w:evenHBand="0" w:firstRowFirstColumn="0" w:firstRowLastColumn="0" w:lastRowFirstColumn="0" w:lastRowLastColumn="0"/>
            </w:pPr>
            <w:r w:rsidRPr="00574797">
              <w:t>4 Days</w:t>
            </w:r>
          </w:p>
        </w:tc>
        <w:tc>
          <w:tcPr>
            <w:tcW w:w="2925" w:type="dxa"/>
          </w:tcPr>
          <w:p w:rsidRPr="00574797" w:rsidR="002F3FFE" w:rsidRDefault="002F3FFE" w14:paraId="0502124C" w14:textId="77777777">
            <w:pPr>
              <w:cnfStyle w:val="000000000000" w:firstRow="0" w:lastRow="0" w:firstColumn="0" w:lastColumn="0" w:oddVBand="0" w:evenVBand="0" w:oddHBand="0" w:evenHBand="0" w:firstRowFirstColumn="0" w:firstRowLastColumn="0" w:lastRowFirstColumn="0" w:lastRowLastColumn="0"/>
              <w:rPr>
                <w:rFonts w:cs="Arial"/>
                <w:szCs w:val="22"/>
              </w:rPr>
            </w:pPr>
          </w:p>
        </w:tc>
      </w:tr>
      <w:tr w:rsidRPr="00574797" w:rsidR="002F3FFE" w14:paraId="13DFBE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Pr>
          <w:p w:rsidRPr="00574797" w:rsidR="002F3FFE" w:rsidP="002F3FFE" w:rsidRDefault="002F3FFE" w14:paraId="68BD4AD4" w14:textId="77777777">
            <w:pPr>
              <w:spacing w:after="160" w:line="278" w:lineRule="auto"/>
            </w:pPr>
            <w:commentRangeStart w:id="187"/>
            <w:r w:rsidRPr="00574797">
              <w:t xml:space="preserve">Reconfigure full crawl schedule to run monthly. </w:t>
            </w:r>
          </w:p>
        </w:tc>
        <w:tc>
          <w:tcPr>
            <w:tcW w:w="1873" w:type="dxa"/>
          </w:tcPr>
          <w:p w:rsidRPr="00574797" w:rsidR="002F3FFE" w:rsidP="002F3FFE" w:rsidRDefault="002F3FFE" w14:paraId="40EC90D1" w14:textId="77777777">
            <w:pPr>
              <w:spacing w:after="160" w:line="278" w:lineRule="auto"/>
              <w:cnfStyle w:val="000000100000" w:firstRow="0" w:lastRow="0" w:firstColumn="0" w:lastColumn="0" w:oddVBand="0" w:evenVBand="0" w:oddHBand="1" w:evenHBand="0" w:firstRowFirstColumn="0" w:firstRowLastColumn="0" w:lastRowFirstColumn="0" w:lastRowLastColumn="0"/>
            </w:pPr>
            <w:r w:rsidRPr="00574797">
              <w:t>Important but Not Urgent</w:t>
            </w:r>
          </w:p>
          <w:p w:rsidRPr="00574797" w:rsidR="002F3FFE" w:rsidP="002F3FFE" w:rsidRDefault="002F3FFE" w14:paraId="4E7C67AF" w14:textId="77777777">
            <w:pPr>
              <w:spacing w:after="160" w:line="278" w:lineRule="auto"/>
              <w:cnfStyle w:val="000000100000" w:firstRow="0" w:lastRow="0" w:firstColumn="0" w:lastColumn="0" w:oddVBand="0" w:evenVBand="0" w:oddHBand="1" w:evenHBand="0" w:firstRowFirstColumn="0" w:firstRowLastColumn="0" w:lastRowFirstColumn="0" w:lastRowLastColumn="0"/>
            </w:pPr>
          </w:p>
        </w:tc>
        <w:tc>
          <w:tcPr>
            <w:tcW w:w="1146" w:type="dxa"/>
          </w:tcPr>
          <w:p w:rsidRPr="00574797" w:rsidR="002F3FFE" w:rsidP="002F3FFE" w:rsidRDefault="002F3FFE" w14:paraId="15A2828A" w14:textId="77777777">
            <w:pPr>
              <w:spacing w:after="160" w:line="278" w:lineRule="auto"/>
              <w:cnfStyle w:val="000000100000" w:firstRow="0" w:lastRow="0" w:firstColumn="0" w:lastColumn="0" w:oddVBand="0" w:evenVBand="0" w:oddHBand="1" w:evenHBand="0" w:firstRowFirstColumn="0" w:firstRowLastColumn="0" w:lastRowFirstColumn="0" w:lastRowLastColumn="0"/>
            </w:pPr>
            <w:r w:rsidRPr="00574797">
              <w:t>Low</w:t>
            </w:r>
          </w:p>
        </w:tc>
        <w:tc>
          <w:tcPr>
            <w:tcW w:w="1658" w:type="dxa"/>
          </w:tcPr>
          <w:p w:rsidRPr="00574797" w:rsidR="002F3FFE" w:rsidP="002F3FFE" w:rsidRDefault="002F3FFE" w14:paraId="16769312" w14:textId="77777777">
            <w:pPr>
              <w:spacing w:after="160" w:line="278" w:lineRule="auto"/>
              <w:cnfStyle w:val="000000100000" w:firstRow="0" w:lastRow="0" w:firstColumn="0" w:lastColumn="0" w:oddVBand="0" w:evenVBand="0" w:oddHBand="1" w:evenHBand="0" w:firstRowFirstColumn="0" w:firstRowLastColumn="0" w:lastRowFirstColumn="0" w:lastRowLastColumn="0"/>
            </w:pPr>
            <w:r w:rsidRPr="00574797">
              <w:t>1Hr</w:t>
            </w:r>
            <w:commentRangeEnd w:id="187"/>
            <w:r w:rsidRPr="00574797">
              <w:commentReference w:id="187"/>
            </w:r>
          </w:p>
        </w:tc>
        <w:tc>
          <w:tcPr>
            <w:tcW w:w="2925" w:type="dxa"/>
          </w:tcPr>
          <w:p w:rsidRPr="00574797" w:rsidR="002F3FFE" w:rsidRDefault="002F3FFE" w14:paraId="5DF4D016" w14:textId="77777777">
            <w:pPr>
              <w:cnfStyle w:val="000000100000" w:firstRow="0" w:lastRow="0" w:firstColumn="0" w:lastColumn="0" w:oddVBand="0" w:evenVBand="0" w:oddHBand="1" w:evenHBand="0" w:firstRowFirstColumn="0" w:firstRowLastColumn="0" w:lastRowFirstColumn="0" w:lastRowLastColumn="0"/>
              <w:rPr>
                <w:rFonts w:cs="Arial"/>
                <w:szCs w:val="22"/>
              </w:rPr>
            </w:pPr>
          </w:p>
        </w:tc>
      </w:tr>
    </w:tbl>
    <w:p w:rsidRPr="00574797" w:rsidR="001C581C" w:rsidP="00E75B0B" w:rsidRDefault="00915A01" w14:paraId="5CB80116" w14:textId="688B09C2">
      <w:pPr>
        <w:rPr>
          <w:rFonts w:cs="Arial"/>
          <w:szCs w:val="22"/>
        </w:rPr>
      </w:pPr>
      <w:r w:rsidRPr="00574797">
        <w:br/>
      </w:r>
    </w:p>
    <w:p w:rsidRPr="00574797" w:rsidR="001C581C" w:rsidRDefault="001C581C" w14:paraId="7EB418E5" w14:textId="77777777">
      <w:pPr>
        <w:spacing w:before="0" w:after="0" w:line="240" w:lineRule="auto"/>
      </w:pPr>
      <w:r w:rsidRPr="00574797">
        <w:br w:type="page"/>
      </w:r>
    </w:p>
    <w:p w:rsidRPr="00574797" w:rsidR="00176C71" w:rsidP="007D27C2" w:rsidRDefault="00176C71" w14:paraId="78E99BF9" w14:textId="77777777"/>
    <w:p w:rsidRPr="00574797" w:rsidR="58D1ED4E" w:rsidP="58D1ED4E" w:rsidRDefault="27C03073" w14:paraId="7697AD17" w14:textId="3812B01B">
      <w:pPr>
        <w:pStyle w:val="Heading1"/>
        <w:rPr/>
      </w:pPr>
      <w:bookmarkStart w:name="_Toc1620045791" w:id="188"/>
      <w:bookmarkStart w:name="_Toc1441389915" w:id="1806115616"/>
      <w:r w:rsidR="27C03073">
        <w:rPr/>
        <w:t>Analysis</w:t>
      </w:r>
      <w:bookmarkEnd w:id="188"/>
      <w:bookmarkEnd w:id="1806115616"/>
    </w:p>
    <w:p w:rsidRPr="00574797" w:rsidR="009F774D" w:rsidP="0080782D" w:rsidRDefault="003F7F03" w14:paraId="1A0E9A10" w14:textId="6E8CFB6D">
      <w:pPr>
        <w:pStyle w:val="Heading2"/>
        <w:rPr/>
      </w:pPr>
      <w:bookmarkStart w:name="_Toc317260582" w:id="189"/>
      <w:bookmarkStart w:name="_Toc840011801" w:id="1931890261"/>
      <w:r w:rsidR="003F7F03">
        <w:rPr/>
        <w:t>CPU and RAM Usage</w:t>
      </w:r>
      <w:bookmarkEnd w:id="189"/>
      <w:bookmarkEnd w:id="1931890261"/>
    </w:p>
    <w:p w:rsidRPr="00574797" w:rsidR="2DC6141B" w:rsidRDefault="00487E0C" w14:paraId="23723D74" w14:textId="591AB682">
      <w:r w:rsidRPr="00574797">
        <w:t xml:space="preserve">The objective is to </w:t>
      </w:r>
      <w:r w:rsidRPr="00574797" w:rsidR="646AB122">
        <w:t>i</w:t>
      </w:r>
      <w:r w:rsidRPr="00574797">
        <w:t>dentify outliers in CPU utilization for SharePoint 2019 Application server</w:t>
      </w:r>
      <w:r w:rsidRPr="00574797" w:rsidR="2DC6141B">
        <w:t xml:space="preserve"> over the last six months. </w:t>
      </w:r>
    </w:p>
    <w:p w:rsidRPr="00574797" w:rsidR="2DC6141B" w:rsidP="0080782D" w:rsidRDefault="2DC6141B" w14:paraId="6F902717" w14:textId="13AAC0BF">
      <w:pPr>
        <w:pStyle w:val="Heading3"/>
        <w:rPr/>
      </w:pPr>
      <w:bookmarkStart w:name="_Toc979836913" w:id="190"/>
      <w:bookmarkStart w:name="_Toc1718617422" w:id="675529082"/>
      <w:r w:rsidR="2DC6141B">
        <w:rPr/>
        <w:t>Process</w:t>
      </w:r>
      <w:bookmarkEnd w:id="190"/>
      <w:bookmarkEnd w:id="675529082"/>
    </w:p>
    <w:p w:rsidRPr="00574797" w:rsidR="440A4A7E" w:rsidP="0080782D" w:rsidRDefault="440A4A7E" w14:paraId="56B329DE" w14:textId="18103A67">
      <w:commentRangeStart w:id="191"/>
      <w:commentRangeStart w:id="192"/>
      <w:commentRangeStart w:id="193"/>
      <w:commentRangeEnd w:id="191"/>
      <w:r w:rsidRPr="00574797">
        <w:rPr>
          <w:rStyle w:val="CommentReference"/>
        </w:rPr>
        <w:commentReference w:id="191"/>
      </w:r>
      <w:commentRangeEnd w:id="192"/>
      <w:r w:rsidRPr="00574797" w:rsidR="00734F07">
        <w:rPr>
          <w:rStyle w:val="CommentReference"/>
        </w:rPr>
        <w:commentReference w:id="192"/>
      </w:r>
      <w:commentRangeEnd w:id="193"/>
      <w:r w:rsidRPr="00574797">
        <w:rPr>
          <w:rStyle w:val="CommentReference"/>
        </w:rPr>
        <w:commentReference w:id="193"/>
      </w:r>
      <w:r w:rsidRPr="00574797" w:rsidR="00585A89">
        <w:t xml:space="preserve">CPU and RAM utilization graphs can be obtained by submitting a request to the Server and Network support team. The request should include the </w:t>
      </w:r>
      <w:r w:rsidRPr="00574797" w:rsidR="0003568E">
        <w:t>server’s</w:t>
      </w:r>
      <w:r w:rsidRPr="00574797" w:rsidR="00585A89">
        <w:t xml:space="preserve"> name</w:t>
      </w:r>
      <w:r w:rsidRPr="00574797" w:rsidR="00C07BD8">
        <w:t xml:space="preserve"> EECSBWFE02</w:t>
      </w:r>
      <w:r w:rsidRPr="00574797" w:rsidR="00585A89">
        <w:t>, and specific date or date range.</w:t>
      </w:r>
    </w:p>
    <w:p w:rsidRPr="00574797" w:rsidR="48CEE5A7" w:rsidP="0080782D" w:rsidRDefault="48CEE5A7" w14:paraId="7807F595" w14:textId="4BE38142">
      <w:pPr>
        <w:pStyle w:val="Heading3"/>
        <w:rPr/>
      </w:pPr>
      <w:bookmarkStart w:name="_Toc1424223255" w:id="194"/>
      <w:bookmarkStart w:name="_Toc151964047" w:id="1061109565"/>
      <w:r w:rsidR="48CEE5A7">
        <w:rPr/>
        <w:t>Findings</w:t>
      </w:r>
      <w:bookmarkEnd w:id="194"/>
      <w:bookmarkEnd w:id="1061109565"/>
    </w:p>
    <w:p w:rsidRPr="00574797" w:rsidR="00176C71" w:rsidP="0080782D" w:rsidRDefault="00BC77C6" w14:paraId="3D390EF6" w14:textId="1C94C934">
      <w:pPr>
        <w:pStyle w:val="Heading4"/>
        <w:rPr/>
      </w:pPr>
      <w:bookmarkStart w:name="_Toc1097748207" w:id="581302714"/>
      <w:r w:rsidR="00BC77C6">
        <w:rPr/>
        <w:t xml:space="preserve">Sustained </w:t>
      </w:r>
      <w:r w:rsidR="00D570B3">
        <w:rPr/>
        <w:t xml:space="preserve">High CPU </w:t>
      </w:r>
      <w:r w:rsidR="00D570B3">
        <w:rPr/>
        <w:t>utilization</w:t>
      </w:r>
      <w:r w:rsidR="00512167">
        <w:rPr/>
        <w:t xml:space="preserve"> </w:t>
      </w:r>
      <w:r w:rsidR="00BC77C6">
        <w:rPr/>
        <w:t xml:space="preserve">on </w:t>
      </w:r>
      <w:r w:rsidR="00512167">
        <w:rPr/>
        <w:t>29th July 2024</w:t>
      </w:r>
      <w:bookmarkEnd w:id="581302714"/>
    </w:p>
    <w:p w:rsidRPr="00574797" w:rsidR="00512167" w:rsidP="00512167" w:rsidRDefault="00512167" w14:paraId="57C53E87" w14:textId="2BCC7D73">
      <w:r w:rsidRPr="00574797">
        <w:t>From approximately 8:25 AM to 8:50 AM on July 29, there was a period of sustained high CPU usage, which may have contributed to the performance issues experienced that day.</w:t>
      </w:r>
      <w:r w:rsidRPr="00574797">
        <w:rPr>
          <w:noProof/>
        </w:rPr>
        <w:drawing>
          <wp:inline distT="0" distB="0" distL="0" distR="0" wp14:anchorId="3BA7E92D" wp14:editId="675FD5F0">
            <wp:extent cx="5731510" cy="2510155"/>
            <wp:effectExtent l="0" t="0" r="2540" b="4445"/>
            <wp:docPr id="246713322"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rsidRPr="00574797" w:rsidR="00512167" w:rsidP="0080782D" w:rsidRDefault="00250F5A" w14:paraId="44FCACB7" w14:textId="1FE9C5CB">
      <w:pPr>
        <w:pStyle w:val="Heading4"/>
        <w:rPr/>
      </w:pPr>
      <w:bookmarkStart w:name="_Toc1860240154" w:id="67790993"/>
      <w:r w:rsidR="00250F5A">
        <w:rPr/>
        <w:t xml:space="preserve">Sustained High CPU </w:t>
      </w:r>
      <w:r w:rsidR="00250F5A">
        <w:rPr/>
        <w:t>utilization</w:t>
      </w:r>
      <w:r w:rsidR="00250F5A">
        <w:rPr/>
        <w:t xml:space="preserve"> </w:t>
      </w:r>
      <w:r w:rsidR="00512167">
        <w:rPr/>
        <w:t>on 04th September 2024</w:t>
      </w:r>
      <w:bookmarkEnd w:id="67790993"/>
    </w:p>
    <w:p w:rsidRPr="00574797" w:rsidR="00512167" w:rsidP="00512167" w:rsidRDefault="00512167" w14:paraId="2C7AC2FF" w14:textId="77777777">
      <w:r w:rsidRPr="00574797">
        <w:t>Starting from around 9:00 AM on September 4, there was sustained high CPU usage, consistently hovering around 80% without significant dips. This indicates a continuous and resource-intensive process running during this period. The drop in usage from 9:25 AM to 9:40 AM indicates that the server was down during that time.</w:t>
      </w:r>
    </w:p>
    <w:p w:rsidRPr="00574797" w:rsidR="00512167" w:rsidP="00512167" w:rsidRDefault="00512167" w14:paraId="7C97744B" w14:textId="77777777">
      <w:pPr>
        <w:rPr>
          <w:del w:author="Jack McGrath" w:date="2024-11-18T21:31:00Z" w16du:dateUtc="2024-11-18T21:31:12Z" w:id="195"/>
          <w:rFonts w:cs="Arial"/>
        </w:rPr>
      </w:pPr>
      <w:r w:rsidRPr="00574797">
        <w:rPr>
          <w:rFonts w:cs="Arial"/>
          <w:noProof/>
        </w:rPr>
        <w:drawing>
          <wp:inline distT="0" distB="0" distL="0" distR="0" wp14:anchorId="7F9740DB" wp14:editId="68A0040C">
            <wp:extent cx="5731510" cy="2594610"/>
            <wp:effectExtent l="0" t="0" r="2540" b="0"/>
            <wp:docPr id="1380878874"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8874" name="Picture 1" descr="A graph with a line&#10;&#10;Description automatically generated with medium confidence"/>
                    <pic:cNvPicPr/>
                  </pic:nvPicPr>
                  <pic:blipFill>
                    <a:blip r:embed="rId26"/>
                    <a:stretch>
                      <a:fillRect/>
                    </a:stretch>
                  </pic:blipFill>
                  <pic:spPr>
                    <a:xfrm>
                      <a:off x="0" y="0"/>
                      <a:ext cx="5731510" cy="2594610"/>
                    </a:xfrm>
                    <a:prstGeom prst="rect">
                      <a:avLst/>
                    </a:prstGeom>
                  </pic:spPr>
                </pic:pic>
              </a:graphicData>
            </a:graphic>
          </wp:inline>
        </w:drawing>
      </w:r>
      <w:r w:rsidRPr="00574797">
        <w:rPr>
          <w:rFonts w:cs="Arial"/>
          <w:color w:val="111111"/>
          <w:shd w:val="clear" w:color="auto" w:fill="F3F3F3"/>
        </w:rPr>
        <w:t xml:space="preserve"> </w:t>
      </w:r>
    </w:p>
    <w:p w:rsidRPr="00574797" w:rsidR="00512167" w:rsidP="00512167" w:rsidRDefault="00512167" w14:paraId="59556245" w14:textId="77777777">
      <w:pPr>
        <w:rPr>
          <w:del w:author="Jack McGrath" w:date="2024-11-18T21:31:00Z" w16du:dateUtc="2024-11-18T21:31:12Z" w:id="196"/>
          <w:rFonts w:cs="Arial"/>
        </w:rPr>
      </w:pPr>
    </w:p>
    <w:p w:rsidRPr="00574797" w:rsidR="0002012D" w:rsidP="00512167" w:rsidRDefault="0002012D" w14:paraId="32ED8C9A" w14:textId="77777777">
      <w:pPr>
        <w:rPr>
          <w:rFonts w:cs="Arial"/>
        </w:rPr>
      </w:pPr>
    </w:p>
    <w:p w:rsidRPr="00574797" w:rsidR="0002012D" w:rsidP="0080782D" w:rsidRDefault="00A95ED3" w14:paraId="427EBA4C" w14:textId="6B64ED44">
      <w:pPr>
        <w:pStyle w:val="Heading4"/>
        <w:rPr/>
      </w:pPr>
      <w:bookmarkStart w:name="_Toc87006688" w:id="868148837"/>
      <w:r w:rsidR="00A95ED3">
        <w:rPr/>
        <w:t xml:space="preserve">High CPU </w:t>
      </w:r>
      <w:r w:rsidR="00A95ED3">
        <w:rPr/>
        <w:t>utilization</w:t>
      </w:r>
      <w:r w:rsidR="00A95ED3">
        <w:rPr/>
        <w:t xml:space="preserve"> </w:t>
      </w:r>
      <w:r w:rsidR="008E34EC">
        <w:rPr/>
        <w:t>spikes f</w:t>
      </w:r>
      <w:r w:rsidR="0002012D">
        <w:rPr/>
        <w:t>or the past six months</w:t>
      </w:r>
      <w:bookmarkEnd w:id="868148837"/>
    </w:p>
    <w:p w:rsidRPr="00574797" w:rsidR="0002012D" w:rsidP="0002012D" w:rsidRDefault="0002012D" w14:paraId="12BDDDD6" w14:textId="77777777">
      <w:pPr>
        <w:rPr>
          <w:rFonts w:cs="Arial"/>
          <w:szCs w:val="22"/>
        </w:rPr>
      </w:pPr>
      <w:r w:rsidRPr="00574797">
        <w:t>Over the past six months, there have been numerous instances of high CPU usage spikes, often reaching or nearing 100%. Notably, on September 4th, there was sustained high CPU usage, indicating a significant impact on performance that day. The factors contributing to these high CPU</w:t>
      </w:r>
      <w:r w:rsidRPr="00574797">
        <w:rPr>
          <w:rFonts w:cs="Arial"/>
          <w:szCs w:val="22"/>
        </w:rPr>
        <w:t xml:space="preserve"> spikes are </w:t>
      </w:r>
      <w:r w:rsidRPr="00574797">
        <w:t>detailed in the following sections.</w:t>
      </w:r>
      <w:r w:rsidRPr="00574797">
        <w:rPr>
          <w:noProof/>
        </w:rPr>
        <w:drawing>
          <wp:inline distT="0" distB="0" distL="0" distR="0" wp14:anchorId="18F4279F" wp14:editId="69A0C02C">
            <wp:extent cx="5731510" cy="2455545"/>
            <wp:effectExtent l="0" t="0" r="2540" b="1905"/>
            <wp:docPr id="1336813736"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3736" name="Picture 1" descr="A graph with orange lines&#10;&#10;Description automatically generated"/>
                    <pic:cNvPicPr/>
                  </pic:nvPicPr>
                  <pic:blipFill>
                    <a:blip r:embed="rId27"/>
                    <a:stretch>
                      <a:fillRect/>
                    </a:stretch>
                  </pic:blipFill>
                  <pic:spPr>
                    <a:xfrm>
                      <a:off x="0" y="0"/>
                      <a:ext cx="5731510" cy="2455545"/>
                    </a:xfrm>
                    <a:prstGeom prst="rect">
                      <a:avLst/>
                    </a:prstGeom>
                  </pic:spPr>
                </pic:pic>
              </a:graphicData>
            </a:graphic>
          </wp:inline>
        </w:drawing>
      </w:r>
    </w:p>
    <w:p w:rsidRPr="00574797" w:rsidR="0076559B" w:rsidP="0076559B" w:rsidRDefault="0076559B" w14:paraId="2DEDBAC0" w14:textId="77777777"/>
    <w:p w:rsidRPr="00574797" w:rsidR="00F67271" w:rsidRDefault="00F67271" w14:paraId="4EED35B2" w14:textId="77777777">
      <w:pPr>
        <w:spacing w:before="0" w:after="0" w:line="240" w:lineRule="auto"/>
        <w:rPr>
          <w:rFonts w:eastAsiaTheme="majorEastAsia" w:cstheme="majorBidi"/>
          <w:b/>
          <w:color w:val="00C600"/>
          <w:sz w:val="40"/>
          <w:szCs w:val="32"/>
        </w:rPr>
      </w:pPr>
      <w:r w:rsidRPr="00574797">
        <w:br w:type="page"/>
      </w:r>
    </w:p>
    <w:p w:rsidRPr="00574797" w:rsidR="0033331C" w:rsidP="0080782D" w:rsidRDefault="0033331C" w14:paraId="14223317" w14:textId="24D65E52">
      <w:pPr>
        <w:pStyle w:val="Heading2"/>
        <w:rPr/>
      </w:pPr>
      <w:bookmarkStart w:name="_Toc1378548852" w:id="197"/>
      <w:bookmarkStart w:name="_Toc1065431826" w:id="1205079192"/>
      <w:r w:rsidR="0033331C">
        <w:rPr/>
        <w:t>W</w:t>
      </w:r>
      <w:r w:rsidR="008B0785">
        <w:rPr/>
        <w:t>indows Event Logs Analysis</w:t>
      </w:r>
      <w:bookmarkEnd w:id="197"/>
      <w:bookmarkEnd w:id="1205079192"/>
    </w:p>
    <w:p w:rsidRPr="00574797" w:rsidR="00A216EA" w:rsidP="00A216EA" w:rsidRDefault="00A216EA" w14:paraId="77A5DAB7" w14:textId="77777777">
      <w:r w:rsidRPr="00574797">
        <w:t>The objective is to Identify processes and requests causing high CPU demand on Application server.</w:t>
      </w:r>
    </w:p>
    <w:p w:rsidR="00AC7F61" w:rsidP="000162E3" w:rsidRDefault="00FB68CF" w14:paraId="4E144571" w14:textId="32C4122B">
      <w:pPr>
        <w:pStyle w:val="Heading3"/>
        <w:rPr/>
      </w:pPr>
      <w:bookmarkStart w:name="_Toc2096578270" w:id="198"/>
      <w:bookmarkStart w:name="_Toc806683025" w:id="226079222"/>
      <w:r w:rsidR="00FB68CF">
        <w:rPr/>
        <w:t>Process</w:t>
      </w:r>
      <w:bookmarkEnd w:id="198"/>
      <w:bookmarkEnd w:id="226079222"/>
    </w:p>
    <w:p w:rsidRPr="00172654" w:rsidR="00172654" w:rsidP="00172654" w:rsidRDefault="007462FA" w14:paraId="65533675" w14:textId="51343C02">
      <w:r>
        <w:t xml:space="preserve">Establish a remote desktop connection to the server EECSBWFE02 </w:t>
      </w:r>
      <w:r w:rsidR="00172654">
        <w:t>and open the Event Viewer. Then, expand the Windows Event Logs and select Applications. In the right Actions pane, select Create Custom View. On the next screen, choose the event levels Critical, Warning, and Error, and set the timeframe in the Logged section</w:t>
      </w:r>
      <w:ins w:author="Jack McGrath" w:date="2024-11-18T21:31:00Z" w:id="199">
        <w:r w:rsidR="24250199">
          <w:t>.</w:t>
        </w:r>
      </w:ins>
    </w:p>
    <w:p w:rsidRPr="00574797" w:rsidR="00551535" w:rsidP="009E6CD6" w:rsidRDefault="009E6CD6" w14:paraId="6EAF91E4" w14:textId="2922BEA6">
      <w:pPr>
        <w:ind w:left="851"/>
      </w:pPr>
      <w:r w:rsidRPr="00574797">
        <w:rPr>
          <w:noProof/>
        </w:rPr>
        <w:drawing>
          <wp:inline distT="0" distB="0" distL="0" distR="0" wp14:anchorId="34F8B581" wp14:editId="74C540EF">
            <wp:extent cx="5608304" cy="4147820"/>
            <wp:effectExtent l="0" t="0" r="0" b="5080"/>
            <wp:docPr id="8351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00192" name=""/>
                    <pic:cNvPicPr/>
                  </pic:nvPicPr>
                  <pic:blipFill>
                    <a:blip r:embed="rId28"/>
                    <a:stretch>
                      <a:fillRect/>
                    </a:stretch>
                  </pic:blipFill>
                  <pic:spPr>
                    <a:xfrm>
                      <a:off x="0" y="0"/>
                      <a:ext cx="5613831" cy="4151907"/>
                    </a:xfrm>
                    <a:prstGeom prst="rect">
                      <a:avLst/>
                    </a:prstGeom>
                  </pic:spPr>
                </pic:pic>
              </a:graphicData>
            </a:graphic>
          </wp:inline>
        </w:drawing>
      </w:r>
    </w:p>
    <w:p w:rsidRPr="00574797" w:rsidR="00DA0706" w:rsidP="00A25D64" w:rsidRDefault="00077047" w14:paraId="186B6471" w14:textId="7455331F">
      <w:pPr>
        <w:pStyle w:val="Heading3"/>
        <w:ind w:left="284" w:hanging="284"/>
        <w:rPr/>
      </w:pPr>
      <w:bookmarkStart w:name="_Toc1833387470" w:id="200"/>
      <w:bookmarkStart w:name="_Toc1293666785" w:id="744762584"/>
      <w:r w:rsidR="00077047">
        <w:rPr/>
        <w:t>Findings</w:t>
      </w:r>
      <w:bookmarkEnd w:id="200"/>
      <w:bookmarkEnd w:id="744762584"/>
    </w:p>
    <w:p w:rsidRPr="00574797" w:rsidR="00385101" w:rsidP="00385101" w:rsidRDefault="00385101" w14:paraId="77D99DBA" w14:textId="41EC181B">
      <w:r w:rsidRPr="00574797">
        <w:t>Over 1000 SharePoint and RecordPoint failures can be identified each day, primarily due to the following factors.</w:t>
      </w:r>
    </w:p>
    <w:p w:rsidRPr="00574797" w:rsidR="008C4966" w:rsidP="00174941" w:rsidRDefault="00655EB9" w14:paraId="7F0EBCF0" w14:textId="448E609A">
      <w:pPr>
        <w:pStyle w:val="Heading4"/>
        <w:rPr/>
      </w:pPr>
      <w:bookmarkStart w:name="_Toc121446605" w:id="361763454"/>
      <w:r w:rsidR="00655EB9">
        <w:rPr/>
        <w:t>Error - L</w:t>
      </w:r>
      <w:r w:rsidR="008A5B4C">
        <w:rPr/>
        <w:t>ibrary Exceeding List View Threshold</w:t>
      </w:r>
      <w:bookmarkEnd w:id="361763454"/>
    </w:p>
    <w:p w:rsidRPr="00574797" w:rsidR="00A23F89" w:rsidP="00B0073C" w:rsidRDefault="00B0073C" w14:paraId="77E226D8" w14:textId="77777777">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Below is an event viewer application log entry indicating that the file "Brief Provider Approval Refusal APP" was not added to RecordPoint because the library has exceeded the threshold for unique</w:t>
      </w:r>
      <w:r w:rsidRPr="00574797" w:rsidR="00A23F89">
        <w:rPr>
          <w:rFonts w:ascii="Aptos" w:hAnsi="Aptos" w:cs="Times New Roman (Body CS)"/>
          <w:color w:val="023F3F"/>
          <w:kern w:val="0"/>
          <w:sz w:val="22"/>
          <w14:ligatures w14:val="none"/>
        </w:rPr>
        <w:t xml:space="preserve"> </w:t>
      </w:r>
      <w:r w:rsidRPr="00574797">
        <w:rPr>
          <w:rFonts w:ascii="Aptos" w:hAnsi="Aptos" w:cs="Times New Roman (Body CS)"/>
          <w:color w:val="023F3F"/>
          <w:kern w:val="0"/>
          <w:sz w:val="22"/>
          <w14:ligatures w14:val="none"/>
        </w:rPr>
        <w:t>permissions.</w:t>
      </w:r>
    </w:p>
    <w:p w:rsidRPr="00574797" w:rsidR="00B0073C" w:rsidP="00B0073C" w:rsidRDefault="00B0073C" w14:paraId="2EF9A7F4" w14:textId="2D357BFB">
      <w:pPr>
        <w:pStyle w:val="ListParagraph"/>
        <w:ind w:left="0"/>
        <w:rPr>
          <w:rFonts w:ascii="Aptos" w:hAnsi="Aptos" w:cs="Times New Roman (Body CS)"/>
          <w:color w:val="023F3F"/>
          <w:kern w:val="0"/>
          <w:sz w:val="22"/>
          <w14:ligatures w14:val="none"/>
        </w:rPr>
      </w:pPr>
      <w:r w:rsidRPr="00574797">
        <w:rPr>
          <w:rFonts w:ascii="Aptos" w:hAnsi="Aptos" w:cs="Times New Roman (Body CS)"/>
          <w:noProof/>
          <w:color w:val="023F3F"/>
          <w:kern w:val="0"/>
          <w:sz w:val="22"/>
          <w14:ligatures w14:val="none"/>
        </w:rPr>
        <w:drawing>
          <wp:inline distT="0" distB="0" distL="0" distR="0" wp14:anchorId="28F66F8F" wp14:editId="112278C6">
            <wp:extent cx="5731510" cy="3764280"/>
            <wp:effectExtent l="0" t="0" r="2540" b="7620"/>
            <wp:docPr id="743855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55057" name="Picture 1" descr="A screenshot of a computer&#10;&#10;Description automatically generated"/>
                    <pic:cNvPicPr/>
                  </pic:nvPicPr>
                  <pic:blipFill>
                    <a:blip r:embed="rId29"/>
                    <a:stretch>
                      <a:fillRect/>
                    </a:stretch>
                  </pic:blipFill>
                  <pic:spPr>
                    <a:xfrm>
                      <a:off x="0" y="0"/>
                      <a:ext cx="5731510" cy="3764280"/>
                    </a:xfrm>
                    <a:prstGeom prst="rect">
                      <a:avLst/>
                    </a:prstGeom>
                  </pic:spPr>
                </pic:pic>
              </a:graphicData>
            </a:graphic>
          </wp:inline>
        </w:drawing>
      </w:r>
    </w:p>
    <w:p w:rsidRPr="00574797" w:rsidR="00B0073C" w:rsidP="00B0073C" w:rsidRDefault="00B0073C" w14:paraId="3AAD03F2" w14:textId="77777777">
      <w:pPr>
        <w:pStyle w:val="ListParagraph"/>
        <w:rPr>
          <w:rFonts w:ascii="Aptos" w:hAnsi="Aptos" w:cs="Times New Roman (Body CS)"/>
          <w:color w:val="023F3F"/>
          <w:kern w:val="0"/>
          <w:sz w:val="22"/>
          <w14:ligatures w14:val="none"/>
        </w:rPr>
      </w:pPr>
    </w:p>
    <w:p w:rsidRPr="00574797" w:rsidR="00B0073C" w:rsidP="00B0073C" w:rsidRDefault="00B0073C" w14:paraId="1A7D3F9F" w14:textId="77777777">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Below are some items from the ECS Investigations library that may have unique permissions, as indicated by the library permissions.</w:t>
      </w:r>
      <w:r w:rsidRPr="00574797">
        <w:rPr>
          <w:rFonts w:ascii="Aptos" w:hAnsi="Aptos" w:cs="Times New Roman (Body CS)"/>
          <w:noProof/>
          <w:color w:val="023F3F"/>
          <w:kern w:val="0"/>
          <w:sz w:val="22"/>
          <w14:ligatures w14:val="none"/>
        </w:rPr>
        <w:drawing>
          <wp:inline distT="0" distB="0" distL="0" distR="0" wp14:anchorId="728003C4" wp14:editId="341D6D1E">
            <wp:extent cx="5737860" cy="2071758"/>
            <wp:effectExtent l="0" t="0" r="0" b="5080"/>
            <wp:docPr id="185015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52550" name="Picture 1" descr="A screenshot of a computer&#10;&#10;Description automatically generated"/>
                    <pic:cNvPicPr/>
                  </pic:nvPicPr>
                  <pic:blipFill>
                    <a:blip r:embed="rId30"/>
                    <a:stretch>
                      <a:fillRect/>
                    </a:stretch>
                  </pic:blipFill>
                  <pic:spPr>
                    <a:xfrm>
                      <a:off x="0" y="0"/>
                      <a:ext cx="5793763" cy="2091943"/>
                    </a:xfrm>
                    <a:prstGeom prst="rect">
                      <a:avLst/>
                    </a:prstGeom>
                  </pic:spPr>
                </pic:pic>
              </a:graphicData>
            </a:graphic>
          </wp:inline>
        </w:drawing>
      </w:r>
    </w:p>
    <w:p w:rsidRPr="00574797" w:rsidR="0059543E" w:rsidRDefault="00B0073C" w14:paraId="7D263F4C" w14:textId="51FE6F08">
      <w:pPr>
        <w:pStyle w:val="ListNumber"/>
        <w:numPr>
          <w:ilvl w:val="0"/>
          <w:numId w:val="0"/>
        </w:numPr>
        <w:pPrChange w:author="Jack McGrath" w:date="2024-11-18T21:31:00Z" w:id="201">
          <w:pPr>
            <w:pStyle w:val="ListNumber"/>
            <w:numPr>
              <w:numId w:val="0"/>
            </w:numPr>
            <w:ind w:left="284" w:firstLine="0"/>
          </w:pPr>
        </w:pPrChange>
      </w:pPr>
      <w:r>
        <w:t>Below is the file highlighted in the event viewer application log entry above that has unique permissions.</w:t>
      </w:r>
      <w:r>
        <w:rPr>
          <w:noProof/>
        </w:rPr>
        <w:drawing>
          <wp:inline distT="0" distB="0" distL="0" distR="0" wp14:anchorId="67EFD590" wp14:editId="764817A1">
            <wp:extent cx="5480210" cy="2367916"/>
            <wp:effectExtent l="0" t="0" r="6350" b="0"/>
            <wp:docPr id="83718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0210" cy="2367916"/>
                    </a:xfrm>
                    <a:prstGeom prst="rect">
                      <a:avLst/>
                    </a:prstGeom>
                  </pic:spPr>
                </pic:pic>
              </a:graphicData>
            </a:graphic>
          </wp:inline>
        </w:drawing>
      </w:r>
      <w:r>
        <w:br/>
      </w:r>
    </w:p>
    <w:p w:rsidRPr="00574797" w:rsidR="00E14918" w:rsidP="00B14132" w:rsidRDefault="003E6F65" w14:paraId="3F5745B0" w14:textId="1627FEF0">
      <w:pPr>
        <w:pStyle w:val="Heading4"/>
        <w:rPr/>
      </w:pPr>
      <w:bookmarkStart w:name="_Toc1537499026" w:id="2004751986"/>
      <w:r w:rsidR="003E6F65">
        <w:rPr/>
        <w:t xml:space="preserve">Error – Library </w:t>
      </w:r>
      <w:r w:rsidR="00B94B46">
        <w:rPr/>
        <w:t xml:space="preserve">exceeding list view </w:t>
      </w:r>
      <w:r w:rsidR="00FB1745">
        <w:rPr/>
        <w:t>threshold</w:t>
      </w:r>
      <w:bookmarkEnd w:id="2004751986"/>
    </w:p>
    <w:p w:rsidRPr="00574797" w:rsidR="00980BE4" w:rsidRDefault="00980BE4" w14:paraId="5E306D25" w14:textId="3CFFD185">
      <w:pPr>
        <w:pStyle w:val="ListNumber"/>
        <w:numPr>
          <w:ilvl w:val="0"/>
          <w:numId w:val="0"/>
        </w:numPr>
        <w:rPr>
          <w:ins w:author="Jack McGrath" w:date="2024-11-18T21:31:00Z" w16du:dateUtc="2024-11-18T21:31:53Z" w:id="202"/>
        </w:rPr>
      </w:pPr>
      <w:r>
        <w:t>Below is the recommended Resource Throttling threshold for List Unique permissions configured in SharePoint Central Administration.</w:t>
      </w:r>
      <w:r>
        <w:rPr>
          <w:noProof/>
        </w:rPr>
        <w:drawing>
          <wp:inline distT="0" distB="0" distL="0" distR="0" wp14:anchorId="0B28048D" wp14:editId="33E0FE57">
            <wp:extent cx="5731510" cy="2543810"/>
            <wp:effectExtent l="0" t="0" r="2540" b="8890"/>
            <wp:docPr id="104296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r>
        <w:t xml:space="preserve"> </w:t>
      </w:r>
    </w:p>
    <w:p w:rsidRPr="00574797" w:rsidR="00980BE4" w:rsidP="794E02EC" w:rsidRDefault="00980BE4" w14:paraId="61E44B4C" w14:textId="2034A985">
      <w:pPr>
        <w:pStyle w:val="ListNumber"/>
        <w:numPr>
          <w:ilvl w:val="0"/>
          <w:numId w:val="0"/>
        </w:numPr>
        <w:rPr>
          <w:ins w:author="Jack McGrath" w:date="2024-11-18T21:31:00Z" w16du:dateUtc="2024-11-18T21:31:59Z" w:id="203"/>
        </w:rPr>
      </w:pPr>
    </w:p>
    <w:p w:rsidRPr="00574797" w:rsidR="00980BE4" w:rsidP="794E02EC" w:rsidRDefault="00980BE4" w14:paraId="4A5028CE" w14:textId="208317AF">
      <w:pPr>
        <w:pStyle w:val="ListNumber"/>
        <w:numPr>
          <w:ilvl w:val="0"/>
          <w:numId w:val="0"/>
        </w:numPr>
      </w:pPr>
      <w:r>
        <w:t>Below is an event viewer application log entry indicating a failure to execute a search query because the number of records to be returned exceeds the list view threshold limit of 5,000 in the RecordPoint web application.</w:t>
      </w:r>
    </w:p>
    <w:p w:rsidRPr="00574797" w:rsidR="00980BE4" w:rsidRDefault="00980BE4" w14:paraId="003A5103" w14:textId="77777777">
      <w:pPr>
        <w:pStyle w:val="ListNumber"/>
        <w:numPr>
          <w:ilvl w:val="0"/>
          <w:numId w:val="0"/>
        </w:numPr>
      </w:pPr>
      <w:r>
        <w:rPr>
          <w:noProof/>
        </w:rPr>
        <w:drawing>
          <wp:inline distT="0" distB="0" distL="0" distR="0" wp14:anchorId="44D8B1BE" wp14:editId="436C079E">
            <wp:extent cx="5720862" cy="3752850"/>
            <wp:effectExtent l="0" t="0" r="0" b="0"/>
            <wp:docPr id="126079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720862" cy="3752850"/>
                    </a:xfrm>
                    <a:prstGeom prst="rect">
                      <a:avLst/>
                    </a:prstGeom>
                  </pic:spPr>
                </pic:pic>
              </a:graphicData>
            </a:graphic>
          </wp:inline>
        </w:drawing>
      </w:r>
    </w:p>
    <w:p w:rsidRPr="00574797" w:rsidR="00980BE4" w:rsidP="00FB1745" w:rsidRDefault="00980BE4" w14:paraId="5842A253" w14:textId="77777777">
      <w:pPr>
        <w:pStyle w:val="ListNumber"/>
        <w:numPr>
          <w:ilvl w:val="0"/>
          <w:numId w:val="0"/>
        </w:numPr>
        <w:ind w:left="641"/>
      </w:pPr>
    </w:p>
    <w:p w:rsidRPr="00574797" w:rsidR="00980BE4" w:rsidRDefault="00980BE4" w14:paraId="0F5A39E0" w14:textId="77777777">
      <w:pPr>
        <w:pStyle w:val="ListNumber"/>
        <w:numPr>
          <w:ilvl w:val="0"/>
          <w:numId w:val="0"/>
        </w:numPr>
        <w:pPrChange w:author="Jack McGrath" w:date="2024-11-18T21:32:00Z" w:id="204">
          <w:pPr>
            <w:pStyle w:val="ListNumber"/>
            <w:numPr>
              <w:numId w:val="0"/>
            </w:numPr>
            <w:ind w:left="284" w:firstLine="0"/>
          </w:pPr>
        </w:pPrChange>
      </w:pPr>
      <w:r>
        <w:t>Below is another example of an event viewer application log entry indicating a failure to execute a RecordPoint internal query because it exceeded the list view threshold.</w:t>
      </w:r>
      <w:r>
        <w:rPr>
          <w:noProof/>
        </w:rPr>
        <w:drawing>
          <wp:inline distT="0" distB="0" distL="0" distR="0" wp14:anchorId="34324730" wp14:editId="25375882">
            <wp:extent cx="5051008" cy="3374988"/>
            <wp:effectExtent l="0" t="0" r="0" b="0"/>
            <wp:docPr id="85569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051008" cy="3374988"/>
                    </a:xfrm>
                    <a:prstGeom prst="rect">
                      <a:avLst/>
                    </a:prstGeom>
                  </pic:spPr>
                </pic:pic>
              </a:graphicData>
            </a:graphic>
          </wp:inline>
        </w:drawing>
      </w:r>
    </w:p>
    <w:p w:rsidRPr="00574797" w:rsidR="00980BE4" w:rsidRDefault="00980BE4" w14:paraId="136B0192" w14:textId="77777777">
      <w:pPr>
        <w:pStyle w:val="ListNumber"/>
        <w:numPr>
          <w:ilvl w:val="0"/>
          <w:numId w:val="0"/>
        </w:numPr>
      </w:pPr>
      <w:r>
        <w:t>Below is the default resource throttling threshold for List view configured in the RecordPoint web application within SharePoint Central Administration.</w:t>
      </w:r>
      <w:r>
        <w:rPr>
          <w:noProof/>
        </w:rPr>
        <w:drawing>
          <wp:inline distT="0" distB="0" distL="0" distR="0" wp14:anchorId="7F1F855D" wp14:editId="5DE0A287">
            <wp:extent cx="5777449" cy="2235836"/>
            <wp:effectExtent l="0" t="0" r="0" b="0"/>
            <wp:docPr id="84022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77449" cy="2235836"/>
                    </a:xfrm>
                    <a:prstGeom prst="rect">
                      <a:avLst/>
                    </a:prstGeom>
                  </pic:spPr>
                </pic:pic>
              </a:graphicData>
            </a:graphic>
          </wp:inline>
        </w:drawing>
      </w:r>
    </w:p>
    <w:p w:rsidRPr="00574797" w:rsidR="00A52817" w:rsidP="0023641C" w:rsidRDefault="00A52817" w14:paraId="1933BC0F" w14:textId="77777777">
      <w:pPr>
        <w:rPr>
          <w:rFonts w:cs="Arial"/>
        </w:rPr>
      </w:pPr>
    </w:p>
    <w:p w:rsidRPr="00574797" w:rsidR="00A52817" w:rsidP="0023641C" w:rsidRDefault="00A52817" w14:paraId="6ABAB050" w14:textId="77777777">
      <w:pPr>
        <w:rPr>
          <w:rFonts w:cs="Arial"/>
        </w:rPr>
      </w:pPr>
    </w:p>
    <w:p w:rsidRPr="00574797" w:rsidR="00A52817" w:rsidP="0023641C" w:rsidRDefault="00A52817" w14:paraId="18A7A21A" w14:textId="77777777">
      <w:pPr>
        <w:rPr>
          <w:rFonts w:cs="Arial"/>
        </w:rPr>
      </w:pPr>
    </w:p>
    <w:p w:rsidRPr="00574797" w:rsidR="00A52817" w:rsidP="0023641C" w:rsidRDefault="00A52817" w14:paraId="664CB362" w14:textId="77777777">
      <w:pPr>
        <w:rPr>
          <w:rFonts w:cs="Arial"/>
        </w:rPr>
      </w:pPr>
    </w:p>
    <w:p w:rsidRPr="00574797" w:rsidR="00A52817" w:rsidP="0023641C" w:rsidRDefault="00A52817" w14:paraId="0C29F5D4" w14:textId="77777777">
      <w:pPr>
        <w:rPr>
          <w:rFonts w:cs="Arial"/>
        </w:rPr>
      </w:pPr>
    </w:p>
    <w:p w:rsidRPr="00574797" w:rsidR="00A52817" w:rsidP="0023641C" w:rsidRDefault="00A52817" w14:paraId="63DE7FFB" w14:textId="77777777">
      <w:pPr>
        <w:rPr>
          <w:rFonts w:cs="Arial"/>
        </w:rPr>
      </w:pPr>
    </w:p>
    <w:p w:rsidRPr="00574797" w:rsidR="00326ED1" w:rsidRDefault="00326ED1" w14:paraId="456BF00B" w14:textId="163A732B">
      <w:pPr>
        <w:spacing w:before="0" w:after="0" w:line="240" w:lineRule="auto"/>
        <w:rPr>
          <w:rFonts w:cs="Arial"/>
        </w:rPr>
      </w:pPr>
      <w:r w:rsidRPr="00574797">
        <w:rPr>
          <w:rFonts w:cs="Arial"/>
        </w:rPr>
        <w:br w:type="page"/>
      </w:r>
    </w:p>
    <w:p w:rsidRPr="00574797" w:rsidR="00A52817" w:rsidP="0023641C" w:rsidRDefault="00A52817" w14:paraId="5B60F889" w14:textId="77777777">
      <w:pPr>
        <w:rPr>
          <w:rFonts w:cs="Arial"/>
        </w:rPr>
      </w:pPr>
    </w:p>
    <w:p w:rsidRPr="00574797" w:rsidR="00A52817" w:rsidP="005E45E1" w:rsidRDefault="00A52817" w14:paraId="6099B604" w14:textId="3E2F34FC">
      <w:pPr>
        <w:pStyle w:val="Heading2"/>
        <w:rPr/>
      </w:pPr>
      <w:bookmarkStart w:name="_Toc182472376" w:id="205"/>
      <w:bookmarkStart w:name="_Toc1306389674" w:id="206"/>
      <w:bookmarkStart w:name="_Toc2107498914" w:id="1319445384"/>
      <w:r w:rsidR="00A52817">
        <w:rPr/>
        <w:t>SharePoint Health Analyzer Rule</w:t>
      </w:r>
      <w:bookmarkEnd w:id="205"/>
      <w:r w:rsidR="009E436E">
        <w:rPr/>
        <w:t xml:space="preserve"> Warnings</w:t>
      </w:r>
      <w:bookmarkEnd w:id="206"/>
      <w:bookmarkEnd w:id="1319445384"/>
    </w:p>
    <w:p w:rsidRPr="00574797" w:rsidR="00A52817" w:rsidP="00A52817" w:rsidRDefault="00A52817" w14:paraId="03E88E99" w14:textId="77777777">
      <w:pPr>
        <w:rPr>
          <w:rFonts w:cs="Arial"/>
        </w:rPr>
      </w:pPr>
      <w:r w:rsidRPr="00574797">
        <w:rPr>
          <w:rFonts w:cs="Arial"/>
        </w:rPr>
        <w:t xml:space="preserve">The objective is to identify Health Analyzer rule findings and provide recommendations to resolve them. </w:t>
      </w:r>
    </w:p>
    <w:p w:rsidRPr="00574797" w:rsidR="00C31F4F" w:rsidP="005E45E1" w:rsidRDefault="006061BB" w14:paraId="28C6736D" w14:textId="30471C9B">
      <w:pPr>
        <w:pStyle w:val="Heading3"/>
        <w:rPr/>
      </w:pPr>
      <w:bookmarkStart w:name="_Toc855529613" w:id="207"/>
      <w:bookmarkStart w:name="_Toc1675835809" w:id="1067449382"/>
      <w:r w:rsidR="006061BB">
        <w:rPr/>
        <w:t>Process</w:t>
      </w:r>
      <w:bookmarkEnd w:id="207"/>
      <w:bookmarkEnd w:id="1067449382"/>
    </w:p>
    <w:p w:rsidR="004150B8" w:rsidP="00923051" w:rsidRDefault="001C56DA" w14:paraId="0D1A7B27" w14:textId="77777777">
      <w:r w:rsidRPr="00574797">
        <w:t xml:space="preserve">Health Analyzer Rule warnings can be viewed in Central Administration. </w:t>
      </w:r>
    </w:p>
    <w:p w:rsidRPr="00574797" w:rsidR="001C56DA" w:rsidP="59202128" w:rsidRDefault="004150B8" w14:paraId="14225995" w14:textId="729275D4">
      <w:pPr>
        <w:pStyle w:val="ListParagraph"/>
        <w:numPr>
          <w:ilvl w:val="0"/>
          <w:numId w:val="65"/>
        </w:numPr>
        <w:rPr>
          <w:ins w:author="Jack McGrath" w:date="2024-11-18T22:13:05.938Z" w16du:dateUtc="2024-11-18T22:13:05.938Z" w:id="1482794250"/>
        </w:rPr>
        <w:pPrChange w:author="Jack McGrath" w:date="2024-11-18T22:12:59.488Z">
          <w:pPr/>
        </w:pPrChange>
      </w:pPr>
      <w:r w:rsidR="004150B8">
        <w:rPr/>
        <w:t>E</w:t>
      </w:r>
      <w:r w:rsidR="001C56DA">
        <w:rPr/>
        <w:t xml:space="preserve">stablish a remote desktop connection to the server EECSBWFE02 and search for Central Administration in the Start menu. </w:t>
      </w:r>
    </w:p>
    <w:p w:rsidRPr="00574797" w:rsidR="001C56DA" w:rsidP="59202128" w:rsidRDefault="004150B8" w14:paraId="14102AC3" w14:textId="33CD3C03">
      <w:pPr>
        <w:pStyle w:val="ListParagraph"/>
        <w:numPr>
          <w:ilvl w:val="0"/>
          <w:numId w:val="65"/>
        </w:numPr>
        <w:rPr>
          <w:ins w:author="Jack McGrath" w:date="2024-11-18T22:13:09.257Z" w16du:dateUtc="2024-11-18T22:13:09.257Z" w:id="1633225330"/>
        </w:rPr>
        <w:pPrChange w:author="Jack McGrath" w:date="2024-11-18T22:13:05.939Z">
          <w:pPr/>
        </w:pPrChange>
      </w:pPr>
      <w:r w:rsidR="001C56DA">
        <w:rPr/>
        <w:t xml:space="preserve">On the Central Administration home page, click on the Monitoring link. </w:t>
      </w:r>
    </w:p>
    <w:p w:rsidRPr="00574797" w:rsidR="001C56DA" w:rsidP="59202128" w:rsidRDefault="004150B8" w14:paraId="1DA23464" w14:textId="26E74190">
      <w:pPr>
        <w:pStyle w:val="ListParagraph"/>
        <w:numPr>
          <w:ilvl w:val="0"/>
          <w:numId w:val="65"/>
        </w:numPr>
        <w:rPr>
          <w:ins w:author="Jack McGrath" w:date="2024-11-18T22:13:11.912Z" w16du:dateUtc="2024-11-18T22:13:11.912Z" w:id="1186513175"/>
        </w:rPr>
        <w:pPrChange w:author="Jack McGrath" w:date="2024-11-18T22:13:09.257Z">
          <w:pPr/>
        </w:pPrChange>
      </w:pPr>
      <w:r w:rsidR="001C56DA">
        <w:rPr/>
        <w:t>Under the Health Analyzer section, click on Review problems and solutions.</w:t>
      </w:r>
    </w:p>
    <w:p w:rsidR="59202128" w:rsidP="59202128" w:rsidRDefault="59202128" w14:paraId="294121D9" w14:textId="49C4AF28">
      <w:pPr>
        <w:pStyle w:val="Normal"/>
      </w:pPr>
    </w:p>
    <w:p w:rsidRPr="00574797" w:rsidR="00923051" w:rsidP="00DB4A59" w:rsidRDefault="001C56DA" w14:paraId="53439584" w14:textId="1C642C37">
      <w:pPr>
        <w:pStyle w:val="Heading3"/>
        <w:rPr/>
      </w:pPr>
      <w:bookmarkStart w:name="_Toc498936184" w:id="208"/>
      <w:bookmarkStart w:name="_Toc800033768" w:id="1362838405"/>
      <w:r w:rsidR="001C56DA">
        <w:rPr/>
        <w:t>Findings</w:t>
      </w:r>
      <w:bookmarkEnd w:id="208"/>
      <w:bookmarkEnd w:id="1362838405"/>
    </w:p>
    <w:p w:rsidRPr="00574797" w:rsidR="000D79C8" w:rsidP="00DB4A59" w:rsidRDefault="000D79C8" w14:paraId="6737C7F2" w14:textId="2C7C78C1">
      <w:pPr>
        <w:pStyle w:val="Heading4"/>
        <w:rPr/>
      </w:pPr>
      <w:bookmarkStart w:name="_Toc1366483607" w:id="2120590332"/>
      <w:r w:rsidR="000D79C8">
        <w:rPr/>
        <w:t>Some Content databases are grown larger</w:t>
      </w:r>
      <w:bookmarkEnd w:id="2120590332"/>
      <w:r w:rsidR="000D79C8">
        <w:rPr/>
        <w:t xml:space="preserve"> </w:t>
      </w:r>
    </w:p>
    <w:p w:rsidRPr="00574797" w:rsidR="00A52817" w:rsidP="00A04D36" w:rsidRDefault="00A52817" w14:paraId="0BB34094" w14:textId="65F0F018">
      <w:r w:rsidRPr="00574797">
        <w:t>Below is a Health Analyzer finding indicating that the SharePoint Team site content database size has exceeded 100GB. The maximum recommended size for optimal performance is 200GB, but it is currently at 600GB.</w:t>
      </w:r>
      <w:r w:rsidRPr="00574797">
        <w:rPr>
          <w:noProof/>
        </w:rPr>
        <w:drawing>
          <wp:inline distT="0" distB="0" distL="0" distR="0" wp14:anchorId="294E00BB" wp14:editId="307ECBFE">
            <wp:extent cx="5731510" cy="4735830"/>
            <wp:effectExtent l="0" t="0" r="2540" b="7620"/>
            <wp:docPr id="20697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236" name="Picture 1" descr="A screenshot of a computer&#10;&#10;Description automatically generated"/>
                    <pic:cNvPicPr/>
                  </pic:nvPicPr>
                  <pic:blipFill>
                    <a:blip r:embed="rId36"/>
                    <a:stretch>
                      <a:fillRect/>
                    </a:stretch>
                  </pic:blipFill>
                  <pic:spPr>
                    <a:xfrm>
                      <a:off x="0" y="0"/>
                      <a:ext cx="5731510" cy="4735830"/>
                    </a:xfrm>
                    <a:prstGeom prst="rect">
                      <a:avLst/>
                    </a:prstGeom>
                  </pic:spPr>
                </pic:pic>
              </a:graphicData>
            </a:graphic>
          </wp:inline>
        </w:drawing>
      </w:r>
    </w:p>
    <w:p w:rsidRPr="00574797" w:rsidR="00A52817" w:rsidP="00A52817" w:rsidRDefault="00A52817" w14:paraId="76C11BB2" w14:textId="77777777">
      <w:pPr>
        <w:rPr>
          <w:del w:author="Jack McGrath" w:date="2024-11-18T21:32:00Z" w16du:dateUtc="2024-11-18T21:32:31Z" w:id="209"/>
          <w:rFonts w:cs="Arial"/>
        </w:rPr>
      </w:pPr>
    </w:p>
    <w:p w:rsidRPr="00574797" w:rsidR="00A52817" w:rsidP="00A52817" w:rsidRDefault="00A52817" w14:paraId="695062C3" w14:textId="77777777">
      <w:pPr>
        <w:rPr>
          <w:del w:author="Jack McGrath" w:date="2024-11-18T21:32:00Z" w16du:dateUtc="2024-11-18T21:32:31Z" w:id="210"/>
          <w:rFonts w:cs="Arial"/>
        </w:rPr>
      </w:pPr>
    </w:p>
    <w:p w:rsidRPr="00574797" w:rsidR="00A52817" w:rsidP="00A52817" w:rsidRDefault="00A52817" w14:paraId="4BE9D0A5" w14:textId="77777777">
      <w:pPr>
        <w:rPr>
          <w:del w:author="Jack McGrath" w:date="2024-11-18T21:32:00Z" w16du:dateUtc="2024-11-18T21:32:30Z" w:id="211"/>
          <w:rFonts w:cs="Arial"/>
        </w:rPr>
      </w:pPr>
    </w:p>
    <w:p w:rsidRPr="00574797" w:rsidR="00A52817" w:rsidP="00A52817" w:rsidRDefault="00A52817" w14:paraId="63F622CE" w14:textId="77777777">
      <w:pPr>
        <w:rPr>
          <w:del w:author="Jack McGrath" w:date="2024-11-18T21:32:00Z" w16du:dateUtc="2024-11-18T21:32:29Z" w:id="212"/>
          <w:rFonts w:cs="Arial"/>
        </w:rPr>
      </w:pPr>
    </w:p>
    <w:p w:rsidRPr="00574797" w:rsidR="00A52817" w:rsidP="00A52817" w:rsidRDefault="00A52817" w14:paraId="74A22302" w14:textId="77777777">
      <w:pPr>
        <w:rPr>
          <w:del w:author="Jack McGrath" w:date="2024-11-18T21:32:00Z" w16du:dateUtc="2024-11-18T21:32:29Z" w:id="213"/>
          <w:rFonts w:cs="Arial"/>
        </w:rPr>
      </w:pPr>
    </w:p>
    <w:p w:rsidRPr="00574797" w:rsidR="00A52817" w:rsidP="00A52817" w:rsidRDefault="00A52817" w14:paraId="0B25EC54" w14:textId="77777777">
      <w:pPr>
        <w:rPr>
          <w:del w:author="Jack McGrath" w:date="2024-11-18T21:32:00Z" w16du:dateUtc="2024-11-18T21:32:29Z" w:id="214"/>
          <w:rFonts w:cs="Arial"/>
        </w:rPr>
      </w:pPr>
    </w:p>
    <w:p w:rsidRPr="00574797" w:rsidR="00A52817" w:rsidP="00A52817" w:rsidRDefault="00A52817" w14:paraId="48E81BDF" w14:textId="77777777">
      <w:pPr>
        <w:rPr>
          <w:del w:author="Jack McGrath" w:date="2024-11-18T21:32:00Z" w16du:dateUtc="2024-11-18T21:32:29Z" w:id="215"/>
          <w:rFonts w:cs="Arial"/>
        </w:rPr>
      </w:pPr>
    </w:p>
    <w:p w:rsidRPr="00574797" w:rsidR="00A52817" w:rsidP="00A52817" w:rsidRDefault="00A52817" w14:paraId="0B820D30" w14:textId="77777777">
      <w:pPr>
        <w:rPr>
          <w:del w:author="Jack McGrath" w:date="2024-11-18T21:32:00Z" w16du:dateUtc="2024-11-18T21:32:28Z" w:id="216"/>
          <w:rFonts w:cs="Arial"/>
        </w:rPr>
      </w:pPr>
    </w:p>
    <w:p w:rsidRPr="00574797" w:rsidR="00A52817" w:rsidP="00A52817" w:rsidRDefault="00A52817" w14:paraId="17408F61" w14:textId="77777777">
      <w:pPr>
        <w:rPr>
          <w:rFonts w:cs="Arial"/>
        </w:rPr>
      </w:pPr>
      <w:r w:rsidRPr="00574797">
        <w:rPr>
          <w:rFonts w:cs="Arial"/>
        </w:rPr>
        <w:t>The following table shows the sizes of the content databases attached to site collections in SharePoint web applications.</w:t>
      </w:r>
    </w:p>
    <w:tbl>
      <w:tblPr>
        <w:tblStyle w:val="TableGrid"/>
        <w:tblW w:w="10314" w:type="dxa"/>
        <w:tblInd w:w="-113" w:type="dxa"/>
        <w:tblLayout w:type="fixed"/>
        <w:tblLook w:val="04A0" w:firstRow="1" w:lastRow="0" w:firstColumn="1" w:lastColumn="0" w:noHBand="0" w:noVBand="1"/>
      </w:tblPr>
      <w:tblGrid>
        <w:gridCol w:w="7196"/>
        <w:gridCol w:w="1559"/>
        <w:gridCol w:w="1559"/>
      </w:tblGrid>
      <w:tr w:rsidRPr="00574797" w:rsidR="00E93F24" w:rsidTr="00C95EED" w14:paraId="37FB2B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22C944C5" w14:textId="77777777">
            <w:pPr>
              <w:rPr>
                <w:rFonts w:cs="Arial"/>
                <w:bCs/>
                <w:szCs w:val="22"/>
              </w:rPr>
            </w:pPr>
            <w:r w:rsidRPr="00574797">
              <w:rPr>
                <w:rFonts w:cs="Arial"/>
                <w:bCs/>
                <w:szCs w:val="22"/>
              </w:rPr>
              <w:t>Database Name</w:t>
            </w:r>
          </w:p>
        </w:tc>
        <w:tc>
          <w:tcPr>
            <w:tcW w:w="1559" w:type="dxa"/>
          </w:tcPr>
          <w:p w:rsidRPr="00574797" w:rsidR="00A52817" w:rsidRDefault="00A52817" w14:paraId="1E600CD0" w14:textId="77777777">
            <w:pPr>
              <w:cnfStyle w:val="100000000000" w:firstRow="1" w:lastRow="0" w:firstColumn="0" w:lastColumn="0" w:oddVBand="0" w:evenVBand="0" w:oddHBand="0" w:evenHBand="0" w:firstRowFirstColumn="0" w:firstRowLastColumn="0" w:lastRowFirstColumn="0" w:lastRowLastColumn="0"/>
              <w:rPr>
                <w:rFonts w:cs="Arial"/>
                <w:bCs/>
                <w:szCs w:val="22"/>
              </w:rPr>
            </w:pPr>
            <w:r w:rsidRPr="00574797">
              <w:rPr>
                <w:rFonts w:cs="Arial"/>
                <w:bCs/>
                <w:szCs w:val="22"/>
              </w:rPr>
              <w:t>Site Collection Name</w:t>
            </w:r>
          </w:p>
        </w:tc>
        <w:tc>
          <w:tcPr>
            <w:tcW w:w="1559" w:type="dxa"/>
          </w:tcPr>
          <w:p w:rsidRPr="00574797" w:rsidR="00A52817" w:rsidRDefault="00A52817" w14:paraId="65D859D5" w14:textId="77777777">
            <w:pPr>
              <w:cnfStyle w:val="100000000000" w:firstRow="1" w:lastRow="0" w:firstColumn="0" w:lastColumn="0" w:oddVBand="0" w:evenVBand="0" w:oddHBand="0" w:evenHBand="0" w:firstRowFirstColumn="0" w:firstRowLastColumn="0" w:lastRowFirstColumn="0" w:lastRowLastColumn="0"/>
              <w:rPr>
                <w:rFonts w:cs="Arial"/>
                <w:bCs/>
                <w:szCs w:val="22"/>
              </w:rPr>
            </w:pPr>
            <w:r w:rsidRPr="00574797">
              <w:rPr>
                <w:rFonts w:cs="Arial"/>
                <w:bCs/>
                <w:szCs w:val="22"/>
              </w:rPr>
              <w:t>Size</w:t>
            </w:r>
          </w:p>
        </w:tc>
      </w:tr>
      <w:tr w:rsidRPr="00574797" w:rsidR="00E93F24" w:rsidTr="00C95EED" w14:paraId="58DF5F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39B34ACA" w14:textId="77777777">
            <w:pPr>
              <w:rPr>
                <w:rFonts w:cs="Arial"/>
              </w:rPr>
            </w:pPr>
            <w:r w:rsidRPr="00574797">
              <w:rPr>
                <w:rFonts w:cs="Arial"/>
              </w:rPr>
              <w:t>SP_Teams_WSS_Content_4c3f170d5cc94702a5d965f15e3e4a2f</w:t>
            </w:r>
          </w:p>
        </w:tc>
        <w:tc>
          <w:tcPr>
            <w:tcW w:w="1559" w:type="dxa"/>
          </w:tcPr>
          <w:p w:rsidRPr="00574797" w:rsidR="00A52817" w:rsidRDefault="00A52817" w14:paraId="2E48F622"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Team Site</w:t>
            </w:r>
          </w:p>
        </w:tc>
        <w:tc>
          <w:tcPr>
            <w:tcW w:w="1559" w:type="dxa"/>
          </w:tcPr>
          <w:p w:rsidRPr="00574797" w:rsidR="00A52817" w:rsidRDefault="00A52817" w14:paraId="40174C85"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672,136 MB</w:t>
            </w:r>
          </w:p>
        </w:tc>
      </w:tr>
      <w:tr w:rsidRPr="00574797" w:rsidR="001E372F" w:rsidTr="00C95EED" w14:paraId="68905FF3" w14:textId="77777777">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0C6B6BB5" w14:textId="77777777">
            <w:pPr>
              <w:rPr>
                <w:rFonts w:cs="Arial"/>
              </w:rPr>
            </w:pPr>
            <w:r w:rsidRPr="00574797">
              <w:rPr>
                <w:rFonts w:cs="Arial"/>
              </w:rPr>
              <w:t>WSS_RPContent_20220713114222</w:t>
            </w:r>
          </w:p>
        </w:tc>
        <w:tc>
          <w:tcPr>
            <w:tcW w:w="1559" w:type="dxa"/>
          </w:tcPr>
          <w:p w:rsidRPr="00574797" w:rsidR="00A52817" w:rsidRDefault="00A52817" w14:paraId="100FBAA0"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RecordPoint</w:t>
            </w:r>
          </w:p>
        </w:tc>
        <w:tc>
          <w:tcPr>
            <w:tcW w:w="1559" w:type="dxa"/>
          </w:tcPr>
          <w:p w:rsidRPr="00574797" w:rsidR="00A52817" w:rsidRDefault="00A52817" w14:paraId="4677449F"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22,405 MB</w:t>
            </w:r>
          </w:p>
        </w:tc>
      </w:tr>
      <w:tr w:rsidRPr="00574797" w:rsidR="00E93F24" w:rsidTr="00C95EED" w14:paraId="73E671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05BDE577" w14:textId="77777777">
            <w:pPr>
              <w:rPr>
                <w:rFonts w:cs="Arial"/>
              </w:rPr>
            </w:pPr>
            <w:r w:rsidRPr="00574797">
              <w:rPr>
                <w:rFonts w:cs="Arial"/>
              </w:rPr>
              <w:t>WSS_RPContent_20220713115409 </w:t>
            </w:r>
          </w:p>
        </w:tc>
        <w:tc>
          <w:tcPr>
            <w:tcW w:w="1559" w:type="dxa"/>
          </w:tcPr>
          <w:p w:rsidRPr="00574797" w:rsidR="00A52817" w:rsidRDefault="00A52817" w14:paraId="6118C731"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RecordPoint</w:t>
            </w:r>
          </w:p>
        </w:tc>
        <w:tc>
          <w:tcPr>
            <w:tcW w:w="1559" w:type="dxa"/>
          </w:tcPr>
          <w:p w:rsidRPr="00574797" w:rsidR="00A52817" w:rsidRDefault="00A52817" w14:paraId="0E9E8F27"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3,057 MB</w:t>
            </w:r>
          </w:p>
        </w:tc>
      </w:tr>
      <w:tr w:rsidRPr="00574797" w:rsidR="001E372F" w:rsidTr="00C95EED" w14:paraId="7FC056B8" w14:textId="77777777">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6A95A8A2" w14:textId="77777777">
            <w:pPr>
              <w:rPr>
                <w:rFonts w:cs="Arial"/>
              </w:rPr>
            </w:pPr>
            <w:r w:rsidRPr="00574797">
              <w:rPr>
                <w:rFonts w:cs="Arial"/>
              </w:rPr>
              <w:t>WSS_Content_RecordPoint_d7bb001cbd4e4bbb805aaa7065dc85a1</w:t>
            </w:r>
          </w:p>
        </w:tc>
        <w:tc>
          <w:tcPr>
            <w:tcW w:w="1559" w:type="dxa"/>
          </w:tcPr>
          <w:p w:rsidRPr="00574797" w:rsidR="00A52817" w:rsidRDefault="00A52817" w14:paraId="0A732CE4"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RecordPoint</w:t>
            </w:r>
          </w:p>
        </w:tc>
        <w:tc>
          <w:tcPr>
            <w:tcW w:w="1559" w:type="dxa"/>
          </w:tcPr>
          <w:p w:rsidRPr="00574797" w:rsidR="00A52817" w:rsidRDefault="00A52817" w14:paraId="7F8DD8BA"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264 MB</w:t>
            </w:r>
          </w:p>
        </w:tc>
      </w:tr>
      <w:tr w:rsidRPr="00574797" w:rsidR="00E93F24" w:rsidTr="00C95EED" w14:paraId="503394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10CBDA7D" w14:textId="77777777">
            <w:pPr>
              <w:rPr>
                <w:rFonts w:cs="Arial"/>
              </w:rPr>
            </w:pPr>
            <w:r w:rsidRPr="00574797">
              <w:rPr>
                <w:rFonts w:cs="Arial"/>
              </w:rPr>
              <w:t>SP_Portal_WSS_Content_92b6ee2f9925437599738df0597b20e1</w:t>
            </w:r>
          </w:p>
        </w:tc>
        <w:tc>
          <w:tcPr>
            <w:tcW w:w="1559" w:type="dxa"/>
          </w:tcPr>
          <w:p w:rsidRPr="00574797" w:rsidR="00A52817" w:rsidRDefault="00A52817" w14:paraId="7789BACF"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Portal</w:t>
            </w:r>
          </w:p>
        </w:tc>
        <w:tc>
          <w:tcPr>
            <w:tcW w:w="1559" w:type="dxa"/>
          </w:tcPr>
          <w:p w:rsidRPr="00574797" w:rsidR="00A52817" w:rsidRDefault="00A52817" w14:paraId="79D08963"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3,208 MB</w:t>
            </w:r>
          </w:p>
        </w:tc>
      </w:tr>
      <w:tr w:rsidRPr="00574797" w:rsidR="001E372F" w:rsidTr="00C95EED" w14:paraId="02433410" w14:textId="77777777">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65CC1E44" w14:textId="77777777">
            <w:pPr>
              <w:rPr>
                <w:rFonts w:cs="Arial"/>
              </w:rPr>
            </w:pPr>
            <w:r w:rsidRPr="00574797">
              <w:rPr>
                <w:rFonts w:cs="Arial"/>
              </w:rPr>
              <w:t>SharePoint_AdminContent_8adcfe76-0f8f-4be1-8bd1-ce6256de0eea</w:t>
            </w:r>
          </w:p>
        </w:tc>
        <w:tc>
          <w:tcPr>
            <w:tcW w:w="1559" w:type="dxa"/>
          </w:tcPr>
          <w:p w:rsidRPr="00574797" w:rsidR="00A52817" w:rsidRDefault="00A52817" w14:paraId="62B1F290"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Central Administration</w:t>
            </w:r>
          </w:p>
        </w:tc>
        <w:tc>
          <w:tcPr>
            <w:tcW w:w="1559" w:type="dxa"/>
          </w:tcPr>
          <w:p w:rsidRPr="00574797" w:rsidR="00A52817" w:rsidRDefault="00A52817" w14:paraId="5FB372AD"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328 MB</w:t>
            </w:r>
          </w:p>
        </w:tc>
      </w:tr>
      <w:tr w:rsidRPr="00574797" w:rsidR="00E93F24" w:rsidTr="00C95EED" w14:paraId="1D7E32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Pr="00574797" w:rsidR="00A52817" w:rsidRDefault="00A52817" w14:paraId="6730FBCA" w14:textId="77777777">
            <w:pPr>
              <w:rPr>
                <w:rFonts w:cs="Arial"/>
              </w:rPr>
            </w:pPr>
            <w:r w:rsidRPr="00574797">
              <w:rPr>
                <w:rFonts w:cs="Arial"/>
              </w:rPr>
              <w:t>WSS_Content</w:t>
            </w:r>
          </w:p>
        </w:tc>
        <w:tc>
          <w:tcPr>
            <w:tcW w:w="1559" w:type="dxa"/>
          </w:tcPr>
          <w:p w:rsidRPr="00574797" w:rsidR="00A52817" w:rsidRDefault="00A52817" w14:paraId="5D385424"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Default</w:t>
            </w:r>
          </w:p>
        </w:tc>
        <w:tc>
          <w:tcPr>
            <w:tcW w:w="1559" w:type="dxa"/>
          </w:tcPr>
          <w:p w:rsidRPr="00574797" w:rsidR="00A52817" w:rsidRDefault="00A52817" w14:paraId="5500DF2A" w14:textId="7777777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136 MB</w:t>
            </w:r>
          </w:p>
        </w:tc>
      </w:tr>
    </w:tbl>
    <w:p w:rsidRPr="00574797" w:rsidR="00A52817" w:rsidP="00A52817" w:rsidRDefault="00A52817" w14:paraId="0D5C072B" w14:textId="77777777">
      <w:pPr>
        <w:rPr>
          <w:rFonts w:cs="Arial"/>
        </w:rPr>
      </w:pPr>
    </w:p>
    <w:p w:rsidRPr="00574797" w:rsidR="00A52817" w:rsidP="00A52817" w:rsidRDefault="00A52817" w14:paraId="1E8BBEA3" w14:textId="77777777">
      <w:pPr>
        <w:rPr>
          <w:rFonts w:cs="Arial"/>
        </w:rPr>
      </w:pPr>
      <w:r w:rsidRPr="00574797">
        <w:rPr>
          <w:rFonts w:cs="Arial"/>
        </w:rPr>
        <w:t>Below is an overview of the subsites nested under the team site collection.</w:t>
      </w:r>
      <w:r w:rsidRPr="00574797">
        <w:rPr>
          <w:rFonts w:cs="Arial"/>
          <w:noProof/>
        </w:rPr>
        <w:drawing>
          <wp:inline distT="0" distB="0" distL="0" distR="0" wp14:anchorId="0B64A2BF" wp14:editId="2EC43A33">
            <wp:extent cx="4730993" cy="2940201"/>
            <wp:effectExtent l="0" t="0" r="0" b="0"/>
            <wp:docPr id="168404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6215" name="Picture 1" descr="A screenshot of a computer&#10;&#10;Description automatically generated"/>
                    <pic:cNvPicPr/>
                  </pic:nvPicPr>
                  <pic:blipFill>
                    <a:blip r:embed="rId37"/>
                    <a:stretch>
                      <a:fillRect/>
                    </a:stretch>
                  </pic:blipFill>
                  <pic:spPr>
                    <a:xfrm>
                      <a:off x="0" y="0"/>
                      <a:ext cx="4730993" cy="2940201"/>
                    </a:xfrm>
                    <a:prstGeom prst="rect">
                      <a:avLst/>
                    </a:prstGeom>
                  </pic:spPr>
                </pic:pic>
              </a:graphicData>
            </a:graphic>
          </wp:inline>
        </w:drawing>
      </w:r>
    </w:p>
    <w:p w:rsidRPr="00574797" w:rsidR="00A52817" w:rsidP="00A52817" w:rsidRDefault="00A52817" w14:paraId="721D27A9" w14:textId="77777777">
      <w:pPr>
        <w:rPr>
          <w:rFonts w:cs="Arial"/>
        </w:rPr>
      </w:pPr>
      <w:r w:rsidRPr="00574797">
        <w:rPr>
          <w:rFonts w:cs="Arial"/>
        </w:rPr>
        <w:t>Below is an overview of the Team Site Collection Storage Metrics, displaying the storage usage.</w:t>
      </w:r>
      <w:r w:rsidRPr="00574797">
        <w:rPr>
          <w:rFonts w:cs="Arial"/>
          <w:noProof/>
        </w:rPr>
        <w:drawing>
          <wp:inline distT="0" distB="0" distL="0" distR="0" wp14:anchorId="38F994F0" wp14:editId="59D38FEE">
            <wp:extent cx="5731510" cy="2987040"/>
            <wp:effectExtent l="0" t="0" r="2540" b="3810"/>
            <wp:docPr id="164441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6542" name="Picture 1" descr="A screenshot of a computer&#10;&#10;Description automatically generated"/>
                    <pic:cNvPicPr/>
                  </pic:nvPicPr>
                  <pic:blipFill>
                    <a:blip r:embed="rId38"/>
                    <a:stretch>
                      <a:fillRect/>
                    </a:stretch>
                  </pic:blipFill>
                  <pic:spPr>
                    <a:xfrm>
                      <a:off x="0" y="0"/>
                      <a:ext cx="5731510" cy="2987040"/>
                    </a:xfrm>
                    <a:prstGeom prst="rect">
                      <a:avLst/>
                    </a:prstGeom>
                  </pic:spPr>
                </pic:pic>
              </a:graphicData>
            </a:graphic>
          </wp:inline>
        </w:drawing>
      </w:r>
    </w:p>
    <w:p w:rsidRPr="00574797" w:rsidR="00A52817" w:rsidP="00A52817" w:rsidRDefault="00A52817" w14:paraId="6387844A" w14:textId="77777777">
      <w:pPr>
        <w:rPr>
          <w:rFonts w:cs="Arial"/>
        </w:rPr>
      </w:pPr>
    </w:p>
    <w:p w:rsidRPr="00574797" w:rsidR="00A52817" w:rsidP="005034B8" w:rsidRDefault="00A52817" w14:paraId="60EAFB80" w14:textId="77777777">
      <w:pPr>
        <w:pStyle w:val="Heading3"/>
        <w:rPr/>
      </w:pPr>
      <w:bookmarkStart w:name="_Toc1969247824" w:id="217"/>
      <w:bookmarkStart w:name="_Toc100319318" w:id="487820237"/>
      <w:r w:rsidR="00A52817">
        <w:rPr/>
        <w:t>Recommendations</w:t>
      </w:r>
      <w:bookmarkEnd w:id="217"/>
      <w:bookmarkEnd w:id="487820237"/>
    </w:p>
    <w:p w:rsidRPr="00574797" w:rsidR="00A52817" w:rsidP="008D00B8" w:rsidRDefault="00A52817" w14:paraId="31BF3791" w14:textId="77ABD9D7">
      <w:pPr>
        <w:pStyle w:val="ListBullet"/>
        <w:numPr>
          <w:ilvl w:val="0"/>
          <w:numId w:val="26"/>
        </w:numPr>
      </w:pPr>
      <w:commentRangeStart w:id="218"/>
      <w:r w:rsidRPr="00574797">
        <w:t>Review</w:t>
      </w:r>
      <w:commentRangeEnd w:id="218"/>
      <w:r w:rsidRPr="00574797">
        <w:commentReference w:id="218"/>
      </w:r>
      <w:r w:rsidRPr="00574797">
        <w:t xml:space="preserve"> and Clean Up: Regularly check for and remove unnecessary or duplicate data.</w:t>
      </w:r>
    </w:p>
    <w:p w:rsidRPr="00574797" w:rsidR="00E37F9C" w:rsidP="00C55239" w:rsidRDefault="00B753AD" w14:paraId="782455BB" w14:textId="77777777">
      <w:pPr>
        <w:pStyle w:val="ListBullet"/>
        <w:numPr>
          <w:ilvl w:val="0"/>
          <w:numId w:val="26"/>
        </w:numPr>
      </w:pPr>
      <w:r w:rsidRPr="00574797">
        <w:t>Restructure SharePoint Sites into Separate Site Collections and Content Databases: The current hierarchical SharePoint architecture, with one site collection containing most data and nested subsites, limits distribution across multiple databases. To address this, all subsites will be restructured into separate site collections. Specifically, the Early Childhood Services document library will be moved into multiple site collections to keep each database ideally under 100GB. This project will involve migrating content, requiring planning, testing, and outage management.</w:t>
      </w:r>
    </w:p>
    <w:p w:rsidRPr="00574797" w:rsidR="00A52817" w:rsidP="00C55239" w:rsidRDefault="00A52817" w14:paraId="6CBF38E8" w14:textId="49EBDA59">
      <w:pPr>
        <w:pStyle w:val="ListBullet"/>
        <w:numPr>
          <w:ilvl w:val="0"/>
          <w:numId w:val="26"/>
        </w:numPr>
      </w:pPr>
      <w:r>
        <w:t>Shrink Database: The content database for the Teams site has grown to over 600GB, which is more than typically needed for a 500000-document repository. Shrinking the database can help reclaim unused space from deleted records and other operations.</w:t>
      </w:r>
    </w:p>
    <w:p w:rsidR="794E02EC" w:rsidP="794E02EC" w:rsidRDefault="794E02EC" w14:paraId="3E78C998" w14:textId="76953CEA">
      <w:pPr>
        <w:pStyle w:val="ListParagraph"/>
        <w:ind w:left="0"/>
        <w:rPr>
          <w:ins w:author="Jack McGrath" w:date="2024-11-18T21:32:00Z" w16du:dateUtc="2024-11-18T21:32:47Z" w:id="219"/>
          <w:rFonts w:ascii="Aptos" w:hAnsi="Aptos" w:cs="Times New Roman (Body CS)"/>
          <w:color w:val="023F3F"/>
          <w:sz w:val="22"/>
          <w:szCs w:val="22"/>
        </w:rPr>
      </w:pPr>
    </w:p>
    <w:p w:rsidRPr="00574797" w:rsidR="00A52817" w:rsidP="00A52817" w:rsidRDefault="00A52817" w14:paraId="7EF703D4" w14:textId="77777777">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Shrinking a database can be necessary for several reasons:</w:t>
      </w:r>
    </w:p>
    <w:p w:rsidRPr="00574797" w:rsidR="00A52817" w:rsidP="005A1737" w:rsidRDefault="00A52817" w14:paraId="655ADD6A" w14:textId="77777777">
      <w:pPr>
        <w:pStyle w:val="ListBullet"/>
        <w:numPr>
          <w:ilvl w:val="0"/>
          <w:numId w:val="26"/>
        </w:numPr>
      </w:pPr>
      <w:r w:rsidRPr="00574797">
        <w:t>Reclaiming Unused Space: Over time, databases can accumulate unused space due to deleted records, dropped tables, or other operations. Shrinking helps reclaim this space, making it available for other uses.</w:t>
      </w:r>
    </w:p>
    <w:p w:rsidRPr="00574797" w:rsidR="00A52817" w:rsidP="005A1737" w:rsidRDefault="00A52817" w14:paraId="69ED2005" w14:textId="77777777">
      <w:pPr>
        <w:pStyle w:val="ListBullet"/>
        <w:numPr>
          <w:ilvl w:val="0"/>
          <w:numId w:val="26"/>
        </w:numPr>
      </w:pPr>
      <w:r w:rsidRPr="00574797">
        <w:t>Improving Performance: In some cases, reducing the size of the database can improve performance, especially if the database has grown significantly larger than needed.</w:t>
      </w:r>
    </w:p>
    <w:p w:rsidRPr="00574797" w:rsidR="00A52817" w:rsidP="005A1737" w:rsidRDefault="00A52817" w14:paraId="48F24AF7" w14:textId="77777777">
      <w:pPr>
        <w:pStyle w:val="ListBullet"/>
        <w:numPr>
          <w:ilvl w:val="0"/>
          <w:numId w:val="26"/>
        </w:numPr>
      </w:pPr>
      <w:r w:rsidRPr="00574797">
        <w:t>Maintenance: Regular maintenance, including shrinking, can help keep your database in good health by reducing fragmentation and ensuring efficient use of resources.</w:t>
      </w:r>
    </w:p>
    <w:p w:rsidRPr="00574797" w:rsidR="00974377" w:rsidP="00A52817" w:rsidRDefault="00A52817" w14:paraId="1BB10D7B" w14:textId="599D32C9">
      <w:r w:rsidRPr="00574797">
        <w:t>However, it’s important to note that shrinking a database can also cause fragmentation, which might negatively impact performance. Therefore, it’s often recommended to rebuild indexes after shrinking.</w:t>
      </w:r>
      <w:r w:rsidRPr="00574797" w:rsidR="0077483C">
        <w:t xml:space="preserve"> </w:t>
      </w:r>
      <w:r w:rsidRPr="00574797" w:rsidR="00974377">
        <w:t xml:space="preserve">Action items </w:t>
      </w:r>
      <w:r w:rsidRPr="00574797" w:rsidR="002D23D9">
        <w:t xml:space="preserve">to perform a database shrink </w:t>
      </w:r>
      <w:r w:rsidRPr="00574797" w:rsidR="00974377">
        <w:t>are provided in the document “SharePoint DB Shrink Tasks</w:t>
      </w:r>
      <w:r w:rsidRPr="00574797" w:rsidR="00E35514">
        <w:t xml:space="preserve">” </w:t>
      </w:r>
    </w:p>
    <w:p w:rsidRPr="00574797" w:rsidR="00974377" w:rsidP="00A52817" w:rsidRDefault="00974377" w14:paraId="5E9D0F09" w14:textId="77777777"/>
    <w:p w:rsidRPr="00574797" w:rsidR="00A52817" w:rsidP="00A52817" w:rsidRDefault="00A52817" w14:paraId="1251A351" w14:textId="77777777">
      <w:pPr>
        <w:spacing w:after="0"/>
        <w:rPr>
          <w:rFonts w:cs="Arial"/>
        </w:rPr>
      </w:pPr>
      <w:r w:rsidRPr="00574797">
        <w:rPr>
          <w:rFonts w:cs="Arial"/>
        </w:rPr>
        <w:br w:type="page"/>
      </w:r>
    </w:p>
    <w:p w:rsidRPr="00574797" w:rsidR="00A52817" w:rsidP="007049B0" w:rsidRDefault="00A52817" w14:paraId="60F31D69" w14:textId="160B4AAB">
      <w:pPr>
        <w:pStyle w:val="Heading2"/>
        <w:rPr/>
      </w:pPr>
      <w:bookmarkStart w:name="_Toc182472377" w:id="220"/>
      <w:bookmarkStart w:name="_Toc878422043" w:id="221"/>
      <w:bookmarkStart w:name="_Toc898969435" w:id="126328414"/>
      <w:r w:rsidR="00A52817">
        <w:rPr/>
        <w:t>Scheduled Jobs and Run History Analysis</w:t>
      </w:r>
      <w:bookmarkEnd w:id="220"/>
      <w:bookmarkEnd w:id="221"/>
      <w:bookmarkEnd w:id="126328414"/>
    </w:p>
    <w:p w:rsidR="00A52817" w:rsidP="00A52817" w:rsidRDefault="00A52817" w14:paraId="69BC2DD1" w14:textId="77777777">
      <w:pPr>
        <w:rPr>
          <w:rFonts w:cs="Arial"/>
        </w:rPr>
      </w:pPr>
      <w:r w:rsidRPr="00574797">
        <w:rPr>
          <w:rFonts w:cs="Arial"/>
        </w:rPr>
        <w:t>The objective is to identify the schedules and run times of all scheduled jobs to assess their impact on performance.</w:t>
      </w:r>
    </w:p>
    <w:p w:rsidRPr="00574797" w:rsidR="00A52817" w:rsidP="00CE7F09" w:rsidRDefault="00A52817" w14:paraId="7336A19C" w14:textId="77777777">
      <w:pPr>
        <w:pStyle w:val="Heading3"/>
        <w:rPr/>
      </w:pPr>
      <w:bookmarkStart w:name="_Toc2030721711" w:id="222"/>
      <w:bookmarkStart w:name="_Toc1127825122" w:id="484254129"/>
      <w:r w:rsidR="00A52817">
        <w:rPr/>
        <w:t>SharePoint Search jobs</w:t>
      </w:r>
      <w:bookmarkEnd w:id="222"/>
      <w:bookmarkEnd w:id="484254129"/>
    </w:p>
    <w:p w:rsidR="005A6882" w:rsidP="59202128" w:rsidRDefault="005A6882" w14:paraId="47D0816D" w14:textId="77777777">
      <w:pPr>
        <w:pStyle w:val="Heading4"/>
        <w:rPr/>
        <w:pPrChange w:author="Jack McGrath" w:date="2024-11-18T21:34:00Z" w:id="223">
          <w:pPr>
            <w:pStyle w:val="Heading3"/>
          </w:pPr>
        </w:pPrChange>
      </w:pPr>
      <w:bookmarkStart w:name="_Toc1471258024" w:id="224"/>
      <w:bookmarkStart w:name="_Toc911952084" w:id="150545733"/>
      <w:r w:rsidR="005A6882">
        <w:rPr/>
        <w:t>Process</w:t>
      </w:r>
      <w:bookmarkEnd w:id="224"/>
      <w:bookmarkEnd w:id="150545733"/>
    </w:p>
    <w:p w:rsidR="005558DC" w:rsidP="005558DC" w:rsidRDefault="005558DC" w14:paraId="538D5351" w14:textId="77777777">
      <w:r>
        <w:t>To view the full crawl job run history in SharePoint 2019 Central Administration, follow these steps</w:t>
      </w:r>
    </w:p>
    <w:p w:rsidR="005558DC" w:rsidP="005558DC" w:rsidRDefault="00931A9A" w14:paraId="6FC237F8" w14:textId="087D9849">
      <w:r>
        <w:t>E</w:t>
      </w:r>
      <w:r w:rsidRPr="00574797">
        <w:t xml:space="preserve">stablish a remote desktop connection to the server EECSBWFE02 </w:t>
      </w:r>
      <w:r>
        <w:t xml:space="preserve">and open </w:t>
      </w:r>
      <w:r w:rsidR="005558DC">
        <w:t>Central Administration</w:t>
      </w:r>
      <w:r>
        <w:t>.</w:t>
      </w:r>
    </w:p>
    <w:p w:rsidR="005558DC" w:rsidP="005558DC" w:rsidRDefault="005558DC" w14:paraId="08EA145E" w14:textId="77777777">
      <w:r>
        <w:t>In the Application Management section, click on Manage Service Applications.</w:t>
      </w:r>
    </w:p>
    <w:p w:rsidR="005558DC" w:rsidP="005558DC" w:rsidRDefault="005558DC" w14:paraId="171C0396" w14:textId="77777777">
      <w:r>
        <w:t>On the Manage Service Applications page, click on the Search Service Application.</w:t>
      </w:r>
    </w:p>
    <w:p w:rsidRPr="005558DC" w:rsidR="005558DC" w:rsidP="005558DC" w:rsidRDefault="005558DC" w14:paraId="0D1C4AD1" w14:textId="28C25621">
      <w:pPr>
        <w:rPr>
          <w:ins w:author="Jack McGrath" w:date="2024-11-18T21:33:00Z" w16du:dateUtc="2024-11-18T21:33:01Z" w:id="225"/>
        </w:rPr>
      </w:pPr>
      <w:r>
        <w:t>In the Crawling section, click on Crawl Log to view the history of crawl jobs, including full crawls.</w:t>
      </w:r>
    </w:p>
    <w:p w:rsidR="794E02EC" w:rsidRDefault="794E02EC" w14:paraId="57EA693C" w14:textId="6D02F99F"/>
    <w:p w:rsidR="005A6882" w:rsidP="59202128" w:rsidRDefault="005A6882" w14:paraId="1C466F63" w14:textId="77777777">
      <w:pPr>
        <w:pStyle w:val="Heading4"/>
        <w:rPr/>
        <w:pPrChange w:author="Jack McGrath" w:date="2024-11-18T21:34:00Z" w:id="226">
          <w:pPr>
            <w:pStyle w:val="Heading3"/>
          </w:pPr>
        </w:pPrChange>
      </w:pPr>
      <w:bookmarkStart w:name="_Toc609377756" w:id="227"/>
      <w:bookmarkStart w:name="_Toc383002193" w:id="1649632505"/>
      <w:r w:rsidR="005A6882">
        <w:rPr/>
        <w:t>Findings</w:t>
      </w:r>
      <w:bookmarkEnd w:id="227"/>
      <w:bookmarkEnd w:id="1649632505"/>
    </w:p>
    <w:p w:rsidR="00C16147" w:rsidP="59202128" w:rsidRDefault="00176B6E" w14:paraId="7CDFA590" w14:textId="0FA28BD0">
      <w:pPr>
        <w:pStyle w:val="Heading5"/>
        <w:rPr/>
        <w:pPrChange w:author="Jack McGrath" w:date="2024-11-18T21:34:00Z" w:id="228">
          <w:pPr>
            <w:pStyle w:val="Heading4"/>
          </w:pPr>
        </w:pPrChange>
      </w:pPr>
      <w:bookmarkStart w:name="_Toc273994954" w:id="373111497"/>
      <w:r w:rsidR="00176B6E">
        <w:rPr/>
        <w:t>The SharePoint full crawl job runs for a long time</w:t>
      </w:r>
      <w:bookmarkEnd w:id="373111497"/>
    </w:p>
    <w:p w:rsidRPr="00574797" w:rsidR="00A52817" w:rsidP="00A52817" w:rsidRDefault="00A52817" w14:paraId="11E2D316" w14:textId="738CD54B">
      <w:pPr>
        <w:rPr>
          <w:rFonts w:cs="Arial"/>
        </w:rPr>
      </w:pPr>
      <w:r w:rsidRPr="00574797">
        <w:rPr>
          <w:rFonts w:cs="Arial"/>
        </w:rPr>
        <w:t>Below is the retained execution history of SharePoint full crawls since August 7, 2024. These crawls are scheduled to run every Sunday and typically take the entire day to complete. Occasionally, the crawl extends into Monday, affecting application performance during business hours.</w:t>
      </w:r>
    </w:p>
    <w:p w:rsidRPr="00574797" w:rsidR="008B07FB" w:rsidP="00A52817" w:rsidRDefault="008B07FB" w14:paraId="6E56CB14" w14:textId="77777777">
      <w:pPr>
        <w:rPr>
          <w:rFonts w:cs="Arial"/>
        </w:rPr>
      </w:pPr>
    </w:p>
    <w:tbl>
      <w:tblPr>
        <w:tblW w:w="9236" w:type="dxa"/>
        <w:tblLook w:val="04A0" w:firstRow="1" w:lastRow="0" w:firstColumn="1" w:lastColumn="0" w:noHBand="0" w:noVBand="1"/>
      </w:tblPr>
      <w:tblGrid>
        <w:gridCol w:w="2122"/>
        <w:gridCol w:w="2268"/>
        <w:gridCol w:w="1275"/>
        <w:gridCol w:w="1303"/>
        <w:gridCol w:w="1276"/>
        <w:gridCol w:w="992"/>
      </w:tblGrid>
      <w:tr w:rsidRPr="00574797" w:rsidR="00403A5B" w:rsidTr="00C86E2D" w14:paraId="5AB7090A" w14:textId="77777777">
        <w:trPr>
          <w:trHeight w:val="290"/>
        </w:trPr>
        <w:tc>
          <w:tcPr>
            <w:tcW w:w="2122" w:type="dxa"/>
            <w:tcBorders>
              <w:top w:val="single" w:color="auto" w:sz="4" w:space="0"/>
              <w:left w:val="single" w:color="auto" w:sz="4" w:space="0"/>
              <w:bottom w:val="single" w:color="auto" w:sz="4" w:space="0"/>
              <w:right w:val="single" w:color="auto" w:sz="4" w:space="0"/>
            </w:tcBorders>
            <w:shd w:val="clear" w:color="auto" w:fill="000000" w:themeFill="text1"/>
            <w:noWrap/>
            <w:vAlign w:val="center"/>
            <w:hideMark/>
          </w:tcPr>
          <w:p w:rsidRPr="00574797" w:rsidR="008B07FB" w:rsidP="0094404C" w:rsidRDefault="008B07FB" w14:paraId="598E3FF0" w14:textId="5529A0E8">
            <w:pPr>
              <w:jc w:val="center"/>
              <w:rPr>
                <w:b/>
                <w:color w:val="FFFFFF" w:themeColor="background1"/>
              </w:rPr>
            </w:pPr>
            <w:r w:rsidRPr="00574797">
              <w:rPr>
                <w:b/>
                <w:color w:val="FFFFFF" w:themeColor="background1"/>
              </w:rPr>
              <w:t>Started</w:t>
            </w:r>
          </w:p>
        </w:tc>
        <w:tc>
          <w:tcPr>
            <w:tcW w:w="2268" w:type="dxa"/>
            <w:tcBorders>
              <w:top w:val="single" w:color="auto" w:sz="4" w:space="0"/>
              <w:left w:val="nil"/>
              <w:bottom w:val="single" w:color="auto" w:sz="4" w:space="0"/>
              <w:right w:val="single" w:color="auto" w:sz="4" w:space="0"/>
            </w:tcBorders>
            <w:shd w:val="clear" w:color="auto" w:fill="000000" w:themeFill="text1"/>
            <w:noWrap/>
            <w:vAlign w:val="center"/>
            <w:hideMark/>
          </w:tcPr>
          <w:p w:rsidRPr="00574797" w:rsidR="008B07FB" w:rsidP="0094404C" w:rsidRDefault="008B07FB" w14:paraId="4137B42D" w14:textId="390EC5EA">
            <w:pPr>
              <w:spacing w:before="0" w:after="0" w:line="240" w:lineRule="auto"/>
              <w:jc w:val="center"/>
              <w:rPr>
                <w:b/>
                <w:color w:val="FFFFFF" w:themeColor="background1"/>
              </w:rPr>
            </w:pPr>
            <w:r w:rsidRPr="00574797">
              <w:rPr>
                <w:b/>
                <w:color w:val="FFFFFF" w:themeColor="background1"/>
              </w:rPr>
              <w:t>Completed</w:t>
            </w:r>
          </w:p>
        </w:tc>
        <w:tc>
          <w:tcPr>
            <w:tcW w:w="1275" w:type="dxa"/>
            <w:tcBorders>
              <w:top w:val="single" w:color="auto" w:sz="4" w:space="0"/>
              <w:left w:val="nil"/>
              <w:bottom w:val="single" w:color="auto" w:sz="4" w:space="0"/>
              <w:right w:val="single" w:color="auto" w:sz="4" w:space="0"/>
            </w:tcBorders>
            <w:shd w:val="clear" w:color="auto" w:fill="000000" w:themeFill="text1"/>
            <w:noWrap/>
            <w:vAlign w:val="center"/>
            <w:hideMark/>
          </w:tcPr>
          <w:p w:rsidRPr="00574797" w:rsidR="008B07FB" w:rsidP="0094404C" w:rsidRDefault="008B07FB" w14:paraId="110801F6" w14:textId="06CB6F7D">
            <w:pPr>
              <w:spacing w:before="0" w:after="0" w:line="240" w:lineRule="auto"/>
              <w:jc w:val="center"/>
              <w:rPr>
                <w:b/>
                <w:color w:val="FFFFFF" w:themeColor="background1"/>
              </w:rPr>
            </w:pPr>
            <w:r w:rsidRPr="00574797">
              <w:rPr>
                <w:b/>
                <w:color w:val="FFFFFF" w:themeColor="background1"/>
              </w:rPr>
              <w:t>Duration</w:t>
            </w:r>
          </w:p>
        </w:tc>
        <w:tc>
          <w:tcPr>
            <w:tcW w:w="1303" w:type="dxa"/>
            <w:tcBorders>
              <w:top w:val="single" w:color="auto" w:sz="4" w:space="0"/>
              <w:left w:val="nil"/>
              <w:bottom w:val="single" w:color="auto" w:sz="4" w:space="0"/>
              <w:right w:val="single" w:color="auto" w:sz="4" w:space="0"/>
            </w:tcBorders>
            <w:shd w:val="clear" w:color="auto" w:fill="000000" w:themeFill="text1"/>
            <w:noWrap/>
            <w:vAlign w:val="center"/>
            <w:hideMark/>
          </w:tcPr>
          <w:p w:rsidRPr="00574797" w:rsidR="008B07FB" w:rsidP="0094404C" w:rsidRDefault="008B07FB" w14:paraId="7B3FE526" w14:textId="4580BAD8">
            <w:pPr>
              <w:spacing w:before="0" w:after="0" w:line="240" w:lineRule="auto"/>
              <w:jc w:val="center"/>
              <w:rPr>
                <w:b/>
                <w:color w:val="FFFFFF" w:themeColor="background1"/>
              </w:rPr>
            </w:pPr>
            <w:r w:rsidRPr="00574797">
              <w:rPr>
                <w:b/>
                <w:color w:val="FFFFFF" w:themeColor="background1"/>
              </w:rPr>
              <w:t>Successes</w:t>
            </w:r>
          </w:p>
        </w:tc>
        <w:tc>
          <w:tcPr>
            <w:tcW w:w="1276" w:type="dxa"/>
            <w:tcBorders>
              <w:top w:val="single" w:color="auto" w:sz="4" w:space="0"/>
              <w:left w:val="nil"/>
              <w:bottom w:val="single" w:color="auto" w:sz="4" w:space="0"/>
              <w:right w:val="single" w:color="auto" w:sz="4" w:space="0"/>
            </w:tcBorders>
            <w:shd w:val="clear" w:color="auto" w:fill="000000" w:themeFill="text1"/>
            <w:noWrap/>
            <w:vAlign w:val="center"/>
            <w:hideMark/>
          </w:tcPr>
          <w:p w:rsidRPr="00574797" w:rsidR="008B07FB" w:rsidP="0094404C" w:rsidRDefault="008B07FB" w14:paraId="5D46D824" w14:textId="10937D63">
            <w:pPr>
              <w:spacing w:before="0" w:after="0" w:line="240" w:lineRule="auto"/>
              <w:jc w:val="center"/>
              <w:rPr>
                <w:b/>
                <w:color w:val="FFFFFF" w:themeColor="background1"/>
              </w:rPr>
            </w:pPr>
            <w:r w:rsidRPr="00574797">
              <w:rPr>
                <w:b/>
                <w:color w:val="FFFFFF" w:themeColor="background1"/>
              </w:rPr>
              <w:t>Warnings</w:t>
            </w:r>
          </w:p>
        </w:tc>
        <w:tc>
          <w:tcPr>
            <w:tcW w:w="992" w:type="dxa"/>
            <w:tcBorders>
              <w:top w:val="single" w:color="auto" w:sz="4" w:space="0"/>
              <w:left w:val="nil"/>
              <w:bottom w:val="single" w:color="auto" w:sz="4" w:space="0"/>
              <w:right w:val="single" w:color="auto" w:sz="4" w:space="0"/>
            </w:tcBorders>
            <w:shd w:val="clear" w:color="auto" w:fill="000000" w:themeFill="text1"/>
            <w:noWrap/>
            <w:vAlign w:val="center"/>
            <w:hideMark/>
          </w:tcPr>
          <w:p w:rsidRPr="00574797" w:rsidR="008B07FB" w:rsidP="0094404C" w:rsidRDefault="008B07FB" w14:paraId="01DEC84E" w14:textId="053DEA0D">
            <w:pPr>
              <w:spacing w:before="0" w:after="0" w:line="240" w:lineRule="auto"/>
              <w:jc w:val="center"/>
              <w:rPr>
                <w:b/>
                <w:color w:val="FFFFFF" w:themeColor="background1"/>
              </w:rPr>
            </w:pPr>
            <w:r w:rsidRPr="00574797">
              <w:rPr>
                <w:b/>
                <w:color w:val="FFFFFF" w:themeColor="background1"/>
              </w:rPr>
              <w:t>Errors</w:t>
            </w:r>
          </w:p>
        </w:tc>
      </w:tr>
      <w:tr w:rsidRPr="00574797" w:rsidR="00C86E2D" w:rsidTr="00C86E2D" w14:paraId="78F79F17"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3AE2A106" w14:textId="77777777">
            <w:pPr>
              <w:spacing w:before="0" w:after="0" w:line="240" w:lineRule="auto"/>
            </w:pPr>
            <w:r w:rsidRPr="00574797">
              <w:t>11/03/2024 4:55</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3482C3D" w14:textId="77777777">
            <w:pPr>
              <w:spacing w:before="0" w:after="0" w:line="240" w:lineRule="auto"/>
            </w:pPr>
            <w:r w:rsidRPr="00574797">
              <w:t>11/03/2024 18:44</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2D5D776" w14:textId="77777777">
            <w:pPr>
              <w:spacing w:before="0" w:after="0" w:line="240" w:lineRule="auto"/>
            </w:pPr>
            <w:r w:rsidRPr="00574797">
              <w:t xml:space="preserve">  13:48:09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0B77F4C" w14:textId="77777777">
            <w:pPr>
              <w:spacing w:before="0" w:after="0" w:line="240" w:lineRule="auto"/>
              <w:jc w:val="right"/>
            </w:pPr>
            <w:r w:rsidRPr="00574797">
              <w:t>496,289</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A9B2748" w14:textId="77777777">
            <w:pPr>
              <w:spacing w:before="0" w:after="0" w:line="240" w:lineRule="auto"/>
              <w:jc w:val="right"/>
            </w:pPr>
            <w:r w:rsidRPr="00574797">
              <w:t>6,910</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D3EB020" w14:textId="77777777">
            <w:pPr>
              <w:spacing w:before="0" w:after="0" w:line="240" w:lineRule="auto"/>
              <w:jc w:val="right"/>
            </w:pPr>
            <w:r w:rsidRPr="00574797">
              <w:t>42</w:t>
            </w:r>
          </w:p>
        </w:tc>
      </w:tr>
      <w:tr w:rsidRPr="00574797" w:rsidR="00C86E2D" w:rsidTr="00C86E2D" w14:paraId="27B315B6"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4E9F273F" w14:textId="77777777">
            <w:pPr>
              <w:spacing w:before="0" w:after="0" w:line="240" w:lineRule="auto"/>
            </w:pPr>
            <w:r w:rsidRPr="00574797">
              <w:t>10/27/2024 4:56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AB17952" w14:textId="77777777">
            <w:pPr>
              <w:spacing w:before="0" w:after="0" w:line="240" w:lineRule="auto"/>
            </w:pPr>
            <w:r w:rsidRPr="00574797">
              <w:t xml:space="preserve">10/28/2024 2:40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5882C0A" w14:textId="77777777">
            <w:pPr>
              <w:spacing w:before="0" w:after="0" w:line="240" w:lineRule="auto"/>
              <w:rPr>
                <w:b/>
                <w:bCs/>
              </w:rPr>
            </w:pPr>
            <w:r w:rsidRPr="00574797">
              <w:t xml:space="preserve">  </w:t>
            </w:r>
            <w:r w:rsidRPr="00574797">
              <w:rPr>
                <w:b/>
                <w:bCs/>
              </w:rPr>
              <w:t xml:space="preserve">33:43:54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40E28AB" w14:textId="77777777">
            <w:pPr>
              <w:spacing w:before="0" w:after="0" w:line="240" w:lineRule="auto"/>
              <w:jc w:val="right"/>
            </w:pPr>
            <w:r w:rsidRPr="00574797">
              <w:t>488,376</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E3AE1F7" w14:textId="77777777">
            <w:pPr>
              <w:spacing w:before="0" w:after="0" w:line="240" w:lineRule="auto"/>
              <w:jc w:val="right"/>
            </w:pPr>
            <w:r w:rsidRPr="00574797">
              <w:t>6,700</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3FBA343" w14:textId="77777777">
            <w:pPr>
              <w:spacing w:before="0" w:after="0" w:line="240" w:lineRule="auto"/>
              <w:jc w:val="right"/>
            </w:pPr>
            <w:r w:rsidRPr="00574797">
              <w:t>4,106</w:t>
            </w:r>
          </w:p>
        </w:tc>
      </w:tr>
      <w:tr w:rsidRPr="00574797" w:rsidR="00C86E2D" w:rsidTr="00C86E2D" w14:paraId="71D8B1FF"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1C54AED3" w14:textId="77777777">
            <w:pPr>
              <w:spacing w:before="0" w:after="0" w:line="240" w:lineRule="auto"/>
            </w:pPr>
            <w:r w:rsidRPr="00574797">
              <w:t>10/20/2024 4:55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7C3A7F8" w14:textId="77777777">
            <w:pPr>
              <w:spacing w:before="0" w:after="0" w:line="240" w:lineRule="auto"/>
            </w:pPr>
            <w:r w:rsidRPr="00574797">
              <w:t xml:space="preserve">10/20/2024 5:54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80FD4B3" w14:textId="77777777">
            <w:pPr>
              <w:spacing w:before="0" w:after="0" w:line="240" w:lineRule="auto"/>
            </w:pPr>
            <w:r w:rsidRPr="00574797">
              <w:t xml:space="preserve">  12:58:57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25F9765" w14:textId="77777777">
            <w:pPr>
              <w:spacing w:before="0" w:after="0" w:line="240" w:lineRule="auto"/>
              <w:jc w:val="right"/>
            </w:pPr>
            <w:r w:rsidRPr="00574797">
              <w:t>213,860</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83FB24B" w14:textId="77777777">
            <w:pPr>
              <w:spacing w:before="0" w:after="0" w:line="240" w:lineRule="auto"/>
              <w:jc w:val="right"/>
            </w:pPr>
            <w:r w:rsidRPr="00574797">
              <w:t>3,103</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EA7AE5B" w14:textId="77777777">
            <w:pPr>
              <w:spacing w:before="0" w:after="0" w:line="240" w:lineRule="auto"/>
              <w:jc w:val="right"/>
              <w:rPr>
                <w:b/>
                <w:bCs/>
              </w:rPr>
            </w:pPr>
            <w:r w:rsidRPr="00574797">
              <w:rPr>
                <w:b/>
                <w:bCs/>
              </w:rPr>
              <w:t>283,020</w:t>
            </w:r>
          </w:p>
        </w:tc>
      </w:tr>
      <w:tr w:rsidRPr="00574797" w:rsidR="00C86E2D" w:rsidTr="00C86E2D" w14:paraId="299E5C10"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213174C8" w14:textId="77777777">
            <w:pPr>
              <w:spacing w:before="0" w:after="0" w:line="240" w:lineRule="auto"/>
            </w:pPr>
            <w:r w:rsidRPr="00574797">
              <w:t>10/13/2024 4:55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159DAED" w14:textId="77777777">
            <w:pPr>
              <w:spacing w:before="0" w:after="0" w:line="240" w:lineRule="auto"/>
            </w:pPr>
            <w:r w:rsidRPr="00574797">
              <w:t xml:space="preserve">10/14/2024 3:36 AM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6F306766" w14:textId="77777777">
            <w:pPr>
              <w:spacing w:before="0" w:after="0" w:line="240" w:lineRule="auto"/>
            </w:pPr>
            <w:r w:rsidRPr="00574797">
              <w:t xml:space="preserve">  22:40:19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EFBA1D4" w14:textId="77777777">
            <w:pPr>
              <w:spacing w:before="0" w:after="0" w:line="240" w:lineRule="auto"/>
              <w:jc w:val="right"/>
            </w:pPr>
            <w:r w:rsidRPr="00574797">
              <w:t>490,811</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67C0515" w14:textId="77777777">
            <w:pPr>
              <w:spacing w:before="0" w:after="0" w:line="240" w:lineRule="auto"/>
              <w:jc w:val="right"/>
            </w:pPr>
            <w:r w:rsidRPr="00574797">
              <w:t>6,727</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EDB998B" w14:textId="77777777">
            <w:pPr>
              <w:spacing w:before="0" w:after="0" w:line="240" w:lineRule="auto"/>
              <w:jc w:val="right"/>
            </w:pPr>
            <w:r w:rsidRPr="00574797">
              <w:t>116</w:t>
            </w:r>
          </w:p>
        </w:tc>
      </w:tr>
      <w:tr w:rsidRPr="00574797" w:rsidR="00C86E2D" w:rsidTr="00C86E2D" w14:paraId="5486863B"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3B3EA13D" w14:textId="77777777">
            <w:pPr>
              <w:spacing w:before="0" w:after="0" w:line="240" w:lineRule="auto"/>
            </w:pPr>
            <w:r w:rsidRPr="00574797">
              <w:t>10/06/2024 4:55</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6CBC6950" w14:textId="77777777">
            <w:pPr>
              <w:spacing w:before="0" w:after="0" w:line="240" w:lineRule="auto"/>
            </w:pPr>
            <w:r w:rsidRPr="00574797">
              <w:t>10/06/2024 18:43</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3211F32" w14:textId="77777777">
            <w:pPr>
              <w:spacing w:before="0" w:after="0" w:line="240" w:lineRule="auto"/>
            </w:pPr>
            <w:r w:rsidRPr="00574797">
              <w:t xml:space="preserve">  13:48:16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8B681D3" w14:textId="77777777">
            <w:pPr>
              <w:spacing w:before="0" w:after="0" w:line="240" w:lineRule="auto"/>
              <w:jc w:val="right"/>
            </w:pPr>
            <w:r w:rsidRPr="00574797">
              <w:t>491,952</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C9F727E" w14:textId="77777777">
            <w:pPr>
              <w:spacing w:before="0" w:after="0" w:line="240" w:lineRule="auto"/>
              <w:jc w:val="right"/>
            </w:pPr>
            <w:r w:rsidRPr="00574797">
              <w:t>6,759</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BF8028B" w14:textId="77777777">
            <w:pPr>
              <w:spacing w:before="0" w:after="0" w:line="240" w:lineRule="auto"/>
              <w:jc w:val="right"/>
            </w:pPr>
            <w:r w:rsidRPr="00574797">
              <w:t>52</w:t>
            </w:r>
          </w:p>
        </w:tc>
      </w:tr>
      <w:tr w:rsidRPr="00574797" w:rsidR="00C86E2D" w:rsidTr="00C86E2D" w14:paraId="3197CAC8"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47D86950" w14:textId="77777777">
            <w:pPr>
              <w:spacing w:before="0" w:after="0" w:line="240" w:lineRule="auto"/>
            </w:pPr>
            <w:r w:rsidRPr="00574797">
              <w:t>09/29/2024 4:56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44D00C5" w14:textId="77777777">
            <w:pPr>
              <w:spacing w:before="0" w:after="0" w:line="240" w:lineRule="auto"/>
            </w:pPr>
            <w:r w:rsidRPr="00574797">
              <w:t xml:space="preserve"> 9/29/2024 9:43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923762F" w14:textId="77777777">
            <w:pPr>
              <w:spacing w:before="0" w:after="0" w:line="240" w:lineRule="auto"/>
            </w:pPr>
            <w:r w:rsidRPr="00574797">
              <w:t xml:space="preserve">  16:47:41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079C323" w14:textId="77777777">
            <w:pPr>
              <w:spacing w:before="0" w:after="0" w:line="240" w:lineRule="auto"/>
              <w:jc w:val="right"/>
            </w:pPr>
            <w:r w:rsidRPr="00574797">
              <w:t>490,765</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6A3FFC4A" w14:textId="77777777">
            <w:pPr>
              <w:spacing w:before="0" w:after="0" w:line="240" w:lineRule="auto"/>
              <w:jc w:val="right"/>
            </w:pPr>
            <w:r w:rsidRPr="00574797">
              <w:t>6,707</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33BE9646" w14:textId="77777777">
            <w:pPr>
              <w:spacing w:before="0" w:after="0" w:line="240" w:lineRule="auto"/>
              <w:jc w:val="right"/>
            </w:pPr>
            <w:r w:rsidRPr="00574797">
              <w:t>56</w:t>
            </w:r>
          </w:p>
        </w:tc>
      </w:tr>
      <w:tr w:rsidRPr="00574797" w:rsidR="00C86E2D" w:rsidTr="00C86E2D" w14:paraId="692265D4"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274B1BD8" w14:textId="77777777">
            <w:pPr>
              <w:spacing w:before="0" w:after="0" w:line="240" w:lineRule="auto"/>
            </w:pPr>
            <w:r w:rsidRPr="00574797">
              <w:t>09/22/2024 4:56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778085C" w14:textId="77777777">
            <w:pPr>
              <w:spacing w:before="0" w:after="0" w:line="240" w:lineRule="auto"/>
            </w:pPr>
            <w:r w:rsidRPr="00574797">
              <w:t xml:space="preserve"> 9/22/2024 6:58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2E57190" w14:textId="77777777">
            <w:pPr>
              <w:spacing w:before="0" w:after="0" w:line="240" w:lineRule="auto"/>
            </w:pPr>
            <w:r w:rsidRPr="00574797">
              <w:t xml:space="preserve">  14:01:59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742675F" w14:textId="77777777">
            <w:pPr>
              <w:spacing w:before="0" w:after="0" w:line="240" w:lineRule="auto"/>
              <w:jc w:val="right"/>
            </w:pPr>
            <w:r w:rsidRPr="00574797">
              <w:t>489,306</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9847AFC" w14:textId="77777777">
            <w:pPr>
              <w:spacing w:before="0" w:after="0" w:line="240" w:lineRule="auto"/>
              <w:jc w:val="right"/>
            </w:pPr>
            <w:r w:rsidRPr="00574797">
              <w:t>6,670</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A6ED65C" w14:textId="77777777">
            <w:pPr>
              <w:spacing w:before="0" w:after="0" w:line="240" w:lineRule="auto"/>
              <w:jc w:val="right"/>
            </w:pPr>
            <w:r w:rsidRPr="00574797">
              <w:t>71</w:t>
            </w:r>
          </w:p>
        </w:tc>
      </w:tr>
      <w:tr w:rsidRPr="00574797" w:rsidR="00C86E2D" w:rsidTr="00C86E2D" w14:paraId="5504E915"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67A9711F" w14:textId="77777777">
            <w:pPr>
              <w:spacing w:before="0" w:after="0" w:line="240" w:lineRule="auto"/>
            </w:pPr>
            <w:r w:rsidRPr="00574797">
              <w:t>09/15/2024 4:55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6A659CCF" w14:textId="77777777">
            <w:pPr>
              <w:spacing w:before="0" w:after="0" w:line="240" w:lineRule="auto"/>
            </w:pPr>
            <w:r w:rsidRPr="00574797">
              <w:t xml:space="preserve"> 9/15/2024 6:52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73D9647" w14:textId="77777777">
            <w:pPr>
              <w:spacing w:before="0" w:after="0" w:line="240" w:lineRule="auto"/>
            </w:pPr>
            <w:r w:rsidRPr="00574797">
              <w:t xml:space="preserve">  13:57:26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0BAFCE7" w14:textId="77777777">
            <w:pPr>
              <w:spacing w:before="0" w:after="0" w:line="240" w:lineRule="auto"/>
              <w:jc w:val="right"/>
            </w:pPr>
            <w:r w:rsidRPr="00574797">
              <w:t>488,516</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0852553" w14:textId="77777777">
            <w:pPr>
              <w:spacing w:before="0" w:after="0" w:line="240" w:lineRule="auto"/>
              <w:jc w:val="right"/>
            </w:pPr>
            <w:r w:rsidRPr="00574797">
              <w:t>6,649</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EF5C14A" w14:textId="77777777">
            <w:pPr>
              <w:spacing w:before="0" w:after="0" w:line="240" w:lineRule="auto"/>
              <w:jc w:val="right"/>
            </w:pPr>
            <w:r w:rsidRPr="00574797">
              <w:t>85</w:t>
            </w:r>
          </w:p>
        </w:tc>
      </w:tr>
      <w:tr w:rsidRPr="00574797" w:rsidR="00C86E2D" w:rsidTr="00C86E2D" w14:paraId="7F25152E"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386EA31F" w14:textId="77777777">
            <w:pPr>
              <w:spacing w:before="0" w:after="0" w:line="240" w:lineRule="auto"/>
            </w:pPr>
            <w:r w:rsidRPr="00574797">
              <w:t>9/08/2024 4:56</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774A399" w14:textId="77777777">
            <w:pPr>
              <w:spacing w:before="0" w:after="0" w:line="240" w:lineRule="auto"/>
            </w:pPr>
            <w:r w:rsidRPr="00574797">
              <w:t xml:space="preserve"> 9/08/2024 6:20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0B4D510" w14:textId="77777777">
            <w:pPr>
              <w:spacing w:before="0" w:after="0" w:line="240" w:lineRule="auto"/>
            </w:pPr>
            <w:r w:rsidRPr="00574797">
              <w:t xml:space="preserve">  13:23:49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45E8E4B" w14:textId="77777777">
            <w:pPr>
              <w:spacing w:before="0" w:after="0" w:line="240" w:lineRule="auto"/>
              <w:jc w:val="right"/>
            </w:pPr>
            <w:r w:rsidRPr="00574797">
              <w:t>486,821</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A85B806" w14:textId="77777777">
            <w:pPr>
              <w:spacing w:before="0" w:after="0" w:line="240" w:lineRule="auto"/>
              <w:jc w:val="right"/>
            </w:pPr>
            <w:r w:rsidRPr="00574797">
              <w:t>6,613</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6F1A3C9" w14:textId="77777777">
            <w:pPr>
              <w:spacing w:before="0" w:after="0" w:line="240" w:lineRule="auto"/>
              <w:jc w:val="right"/>
            </w:pPr>
            <w:r w:rsidRPr="00574797">
              <w:t>51</w:t>
            </w:r>
          </w:p>
        </w:tc>
      </w:tr>
      <w:tr w:rsidRPr="00574797" w:rsidR="00C86E2D" w:rsidTr="00C86E2D" w14:paraId="1AC20BA5"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4CAA8AA2" w14:textId="77777777">
            <w:pPr>
              <w:spacing w:before="0" w:after="0" w:line="240" w:lineRule="auto"/>
            </w:pPr>
            <w:r w:rsidRPr="00574797">
              <w:t>9/01/2024 4:56</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45954BAF" w14:textId="77777777">
            <w:pPr>
              <w:spacing w:before="0" w:after="0" w:line="240" w:lineRule="auto"/>
            </w:pPr>
            <w:r w:rsidRPr="00574797">
              <w:t xml:space="preserve"> 9/01/2024 7:24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B854275" w14:textId="77777777">
            <w:pPr>
              <w:spacing w:before="0" w:after="0" w:line="240" w:lineRule="auto"/>
            </w:pPr>
            <w:r w:rsidRPr="00574797">
              <w:t xml:space="preserve">  14:28:36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25339BB" w14:textId="77777777">
            <w:pPr>
              <w:spacing w:before="0" w:after="0" w:line="240" w:lineRule="auto"/>
              <w:jc w:val="right"/>
            </w:pPr>
            <w:r w:rsidRPr="00574797">
              <w:t>486,186</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DDA6964" w14:textId="77777777">
            <w:pPr>
              <w:spacing w:before="0" w:after="0" w:line="240" w:lineRule="auto"/>
              <w:jc w:val="right"/>
            </w:pPr>
            <w:r w:rsidRPr="00574797">
              <w:t>6,568</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5F09EC7B" w14:textId="77777777">
            <w:pPr>
              <w:spacing w:before="0" w:after="0" w:line="240" w:lineRule="auto"/>
              <w:jc w:val="right"/>
            </w:pPr>
            <w:r w:rsidRPr="00574797">
              <w:t>80</w:t>
            </w:r>
          </w:p>
        </w:tc>
      </w:tr>
      <w:tr w:rsidRPr="00574797" w:rsidR="00C86E2D" w:rsidTr="00C86E2D" w14:paraId="025D624D"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21456E11" w14:textId="77777777">
            <w:pPr>
              <w:spacing w:before="0" w:after="0" w:line="240" w:lineRule="auto"/>
            </w:pPr>
            <w:r w:rsidRPr="00574797">
              <w:t>08/25/2024 4:55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F9C53B2" w14:textId="77777777">
            <w:pPr>
              <w:spacing w:before="0" w:after="0" w:line="240" w:lineRule="auto"/>
            </w:pPr>
            <w:r w:rsidRPr="00574797">
              <w:t xml:space="preserve"> 8/25/2024 6:56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B43C57B" w14:textId="77777777">
            <w:pPr>
              <w:spacing w:before="0" w:after="0" w:line="240" w:lineRule="auto"/>
            </w:pPr>
            <w:r w:rsidRPr="00574797">
              <w:t xml:space="preserve">  14:00:54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61FBD639" w14:textId="77777777">
            <w:pPr>
              <w:spacing w:before="0" w:after="0" w:line="240" w:lineRule="auto"/>
              <w:jc w:val="right"/>
            </w:pPr>
            <w:r w:rsidRPr="00574797">
              <w:t>484,806</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1556410B" w14:textId="77777777">
            <w:pPr>
              <w:spacing w:before="0" w:after="0" w:line="240" w:lineRule="auto"/>
              <w:jc w:val="right"/>
            </w:pPr>
            <w:r w:rsidRPr="00574797">
              <w:t>6,529</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90A11E6" w14:textId="77777777">
            <w:pPr>
              <w:spacing w:before="0" w:after="0" w:line="240" w:lineRule="auto"/>
              <w:jc w:val="right"/>
            </w:pPr>
            <w:r w:rsidRPr="00574797">
              <w:t>79</w:t>
            </w:r>
          </w:p>
        </w:tc>
      </w:tr>
      <w:tr w:rsidRPr="00574797" w:rsidR="00C86E2D" w:rsidTr="00C86E2D" w14:paraId="45C35AF8"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center"/>
            <w:hideMark/>
          </w:tcPr>
          <w:p w:rsidRPr="00574797" w:rsidR="008B07FB" w:rsidP="008B07FB" w:rsidRDefault="008B07FB" w14:paraId="5390CADC" w14:textId="77777777">
            <w:pPr>
              <w:spacing w:before="0" w:after="0" w:line="240" w:lineRule="auto"/>
            </w:pPr>
            <w:r w:rsidRPr="00574797">
              <w:t>08/18/2024 4:55 AM</w:t>
            </w:r>
          </w:p>
        </w:tc>
        <w:tc>
          <w:tcPr>
            <w:tcW w:w="2268"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4C33E2D" w14:textId="77777777">
            <w:pPr>
              <w:spacing w:before="0" w:after="0" w:line="240" w:lineRule="auto"/>
            </w:pPr>
            <w:r w:rsidRPr="00574797">
              <w:t xml:space="preserve"> 8/18/2024 9:51 PM  </w:t>
            </w:r>
          </w:p>
        </w:tc>
        <w:tc>
          <w:tcPr>
            <w:tcW w:w="1275"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0135368B" w14:textId="77777777">
            <w:pPr>
              <w:spacing w:before="0" w:after="0" w:line="240" w:lineRule="auto"/>
            </w:pPr>
            <w:r w:rsidRPr="00574797">
              <w:t xml:space="preserve">  16:55:22   </w:t>
            </w:r>
          </w:p>
        </w:tc>
        <w:tc>
          <w:tcPr>
            <w:tcW w:w="1303"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17A1F13" w14:textId="77777777">
            <w:pPr>
              <w:spacing w:before="0" w:after="0" w:line="240" w:lineRule="auto"/>
              <w:jc w:val="right"/>
            </w:pPr>
            <w:r w:rsidRPr="00574797">
              <w:t>484,019</w:t>
            </w:r>
          </w:p>
        </w:tc>
        <w:tc>
          <w:tcPr>
            <w:tcW w:w="1276"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75071F06" w14:textId="77777777">
            <w:pPr>
              <w:spacing w:before="0" w:after="0" w:line="240" w:lineRule="auto"/>
              <w:jc w:val="right"/>
            </w:pPr>
            <w:r w:rsidRPr="00574797">
              <w:t>6,463</w:t>
            </w:r>
          </w:p>
        </w:tc>
        <w:tc>
          <w:tcPr>
            <w:tcW w:w="992" w:type="dxa"/>
            <w:tcBorders>
              <w:top w:val="nil"/>
              <w:left w:val="nil"/>
              <w:bottom w:val="single" w:color="auto" w:sz="4" w:space="0"/>
              <w:right w:val="single" w:color="auto" w:sz="4" w:space="0"/>
            </w:tcBorders>
            <w:shd w:val="clear" w:color="auto" w:fill="auto"/>
            <w:noWrap/>
            <w:vAlign w:val="center"/>
            <w:hideMark/>
          </w:tcPr>
          <w:p w:rsidRPr="00574797" w:rsidR="008B07FB" w:rsidP="008B07FB" w:rsidRDefault="008B07FB" w14:paraId="2D3E2FFA" w14:textId="77777777">
            <w:pPr>
              <w:spacing w:before="0" w:after="0" w:line="240" w:lineRule="auto"/>
              <w:jc w:val="right"/>
            </w:pPr>
            <w:r w:rsidRPr="00574797">
              <w:t>75</w:t>
            </w:r>
          </w:p>
        </w:tc>
      </w:tr>
      <w:tr w:rsidRPr="00574797" w:rsidR="00C86E2D" w:rsidTr="00C86E2D" w14:paraId="47BEFD8F" w14:textId="77777777">
        <w:trPr>
          <w:trHeight w:val="290"/>
        </w:trPr>
        <w:tc>
          <w:tcPr>
            <w:tcW w:w="2122" w:type="dxa"/>
            <w:tcBorders>
              <w:top w:val="nil"/>
              <w:left w:val="single" w:color="auto" w:sz="4" w:space="0"/>
              <w:bottom w:val="single" w:color="auto" w:sz="4" w:space="0"/>
              <w:right w:val="single" w:color="auto" w:sz="4" w:space="0"/>
            </w:tcBorders>
            <w:shd w:val="clear" w:color="auto" w:fill="auto"/>
            <w:noWrap/>
            <w:vAlign w:val="bottom"/>
            <w:hideMark/>
          </w:tcPr>
          <w:p w:rsidRPr="00574797" w:rsidR="008B07FB" w:rsidP="008B07FB" w:rsidRDefault="008B07FB" w14:paraId="7285AB11" w14:textId="77777777">
            <w:pPr>
              <w:spacing w:before="0" w:after="0" w:line="240" w:lineRule="auto"/>
            </w:pPr>
            <w:r w:rsidRPr="00574797">
              <w:t>8/11/2024 4:55</w:t>
            </w:r>
          </w:p>
        </w:tc>
        <w:tc>
          <w:tcPr>
            <w:tcW w:w="2268" w:type="dxa"/>
            <w:tcBorders>
              <w:top w:val="nil"/>
              <w:left w:val="nil"/>
              <w:bottom w:val="single" w:color="auto" w:sz="4" w:space="0"/>
              <w:right w:val="single" w:color="auto" w:sz="4" w:space="0"/>
            </w:tcBorders>
            <w:shd w:val="clear" w:color="auto" w:fill="auto"/>
            <w:noWrap/>
            <w:vAlign w:val="bottom"/>
            <w:hideMark/>
          </w:tcPr>
          <w:p w:rsidRPr="00574797" w:rsidR="008B07FB" w:rsidP="008B07FB" w:rsidRDefault="008B07FB" w14:paraId="0D009640" w14:textId="77777777">
            <w:pPr>
              <w:spacing w:before="0" w:after="0" w:line="240" w:lineRule="auto"/>
            </w:pPr>
            <w:r w:rsidRPr="00574797">
              <w:t xml:space="preserve"> 8/11/2024 7:47 PM  </w:t>
            </w:r>
          </w:p>
        </w:tc>
        <w:tc>
          <w:tcPr>
            <w:tcW w:w="1275" w:type="dxa"/>
            <w:tcBorders>
              <w:top w:val="nil"/>
              <w:left w:val="nil"/>
              <w:bottom w:val="single" w:color="auto" w:sz="4" w:space="0"/>
              <w:right w:val="single" w:color="auto" w:sz="4" w:space="0"/>
            </w:tcBorders>
            <w:shd w:val="clear" w:color="auto" w:fill="auto"/>
            <w:noWrap/>
            <w:vAlign w:val="bottom"/>
            <w:hideMark/>
          </w:tcPr>
          <w:p w:rsidRPr="00574797" w:rsidR="008B07FB" w:rsidP="008B07FB" w:rsidRDefault="008B07FB" w14:paraId="6A90DE74" w14:textId="77777777">
            <w:pPr>
              <w:spacing w:before="0" w:after="0" w:line="240" w:lineRule="auto"/>
            </w:pPr>
            <w:r w:rsidRPr="00574797">
              <w:t xml:space="preserve">  14:52:03   </w:t>
            </w:r>
          </w:p>
        </w:tc>
        <w:tc>
          <w:tcPr>
            <w:tcW w:w="1303" w:type="dxa"/>
            <w:tcBorders>
              <w:top w:val="nil"/>
              <w:left w:val="nil"/>
              <w:bottom w:val="single" w:color="auto" w:sz="4" w:space="0"/>
              <w:right w:val="single" w:color="auto" w:sz="4" w:space="0"/>
            </w:tcBorders>
            <w:shd w:val="clear" w:color="auto" w:fill="auto"/>
            <w:noWrap/>
            <w:vAlign w:val="bottom"/>
            <w:hideMark/>
          </w:tcPr>
          <w:p w:rsidRPr="00574797" w:rsidR="008B07FB" w:rsidP="008B07FB" w:rsidRDefault="008B07FB" w14:paraId="52B2F3BD" w14:textId="77777777">
            <w:pPr>
              <w:spacing w:before="0" w:after="0" w:line="240" w:lineRule="auto"/>
              <w:jc w:val="right"/>
            </w:pPr>
            <w:r w:rsidRPr="00574797">
              <w:t>482,842</w:t>
            </w:r>
          </w:p>
        </w:tc>
        <w:tc>
          <w:tcPr>
            <w:tcW w:w="1276" w:type="dxa"/>
            <w:tcBorders>
              <w:top w:val="nil"/>
              <w:left w:val="nil"/>
              <w:bottom w:val="single" w:color="auto" w:sz="4" w:space="0"/>
              <w:right w:val="single" w:color="auto" w:sz="4" w:space="0"/>
            </w:tcBorders>
            <w:shd w:val="clear" w:color="auto" w:fill="auto"/>
            <w:noWrap/>
            <w:vAlign w:val="bottom"/>
            <w:hideMark/>
          </w:tcPr>
          <w:p w:rsidRPr="00574797" w:rsidR="008B07FB" w:rsidP="008B07FB" w:rsidRDefault="008B07FB" w14:paraId="363D6D35" w14:textId="77777777">
            <w:pPr>
              <w:spacing w:before="0" w:after="0" w:line="240" w:lineRule="auto"/>
              <w:jc w:val="right"/>
            </w:pPr>
            <w:r w:rsidRPr="00574797">
              <w:t>6,392</w:t>
            </w:r>
          </w:p>
        </w:tc>
        <w:tc>
          <w:tcPr>
            <w:tcW w:w="992" w:type="dxa"/>
            <w:tcBorders>
              <w:top w:val="nil"/>
              <w:left w:val="nil"/>
              <w:bottom w:val="single" w:color="auto" w:sz="4" w:space="0"/>
              <w:right w:val="single" w:color="auto" w:sz="4" w:space="0"/>
            </w:tcBorders>
            <w:shd w:val="clear" w:color="auto" w:fill="auto"/>
            <w:noWrap/>
            <w:vAlign w:val="bottom"/>
            <w:hideMark/>
          </w:tcPr>
          <w:p w:rsidRPr="00574797" w:rsidR="008B07FB" w:rsidP="008B07FB" w:rsidRDefault="008B07FB" w14:paraId="6D935208" w14:textId="77777777">
            <w:pPr>
              <w:spacing w:before="0" w:after="0" w:line="240" w:lineRule="auto"/>
              <w:jc w:val="right"/>
            </w:pPr>
            <w:r w:rsidRPr="00574797">
              <w:t>77</w:t>
            </w:r>
          </w:p>
        </w:tc>
      </w:tr>
    </w:tbl>
    <w:p w:rsidRPr="00574797" w:rsidR="00A52817" w:rsidP="00A52817" w:rsidRDefault="00A52817" w14:paraId="2C2D4512" w14:textId="77777777">
      <w:pPr>
        <w:rPr>
          <w:rFonts w:cs="Arial"/>
        </w:rPr>
      </w:pPr>
    </w:p>
    <w:p w:rsidRPr="00574797" w:rsidR="00A52817" w:rsidP="00A52817" w:rsidRDefault="00A52817" w14:paraId="5FBF8B65" w14:textId="77777777">
      <w:pPr>
        <w:rPr>
          <w:rFonts w:cs="Arial"/>
        </w:rPr>
      </w:pPr>
      <w:r w:rsidRPr="00574797">
        <w:rPr>
          <w:rFonts w:cs="Arial"/>
        </w:rPr>
        <w:t>Below is a summary of SharePoint crawls and their schedules.</w:t>
      </w:r>
    </w:p>
    <w:p w:rsidRPr="00574797" w:rsidR="00A52817" w:rsidRDefault="00A52817" w14:paraId="525382F3" w14:textId="77777777">
      <w:pPr>
        <w:pStyle w:val="ListParagraph"/>
        <w:numPr>
          <w:ilvl w:val="0"/>
          <w:numId w:val="19"/>
        </w:numPr>
        <w:rPr>
          <w:rFonts w:cs="Arial"/>
        </w:rPr>
        <w:pPrChange w:author="Jack McGrath" w:date="2024-11-18T21:34:00Z" w:id="229">
          <w:pPr/>
        </w:pPrChange>
      </w:pPr>
      <w:r w:rsidRPr="794E02EC">
        <w:rPr>
          <w:rFonts w:cs="Arial"/>
        </w:rPr>
        <w:t>Continuous Crawl: Runs every 15 minutes and Crawls between 400 and 1,200 items per day.</w:t>
      </w:r>
    </w:p>
    <w:p w:rsidRPr="00574797" w:rsidR="00A52817" w:rsidRDefault="00A52817" w14:paraId="68D37546" w14:textId="77777777">
      <w:pPr>
        <w:pStyle w:val="ListParagraph"/>
        <w:numPr>
          <w:ilvl w:val="0"/>
          <w:numId w:val="19"/>
        </w:numPr>
        <w:rPr>
          <w:rFonts w:cs="Arial"/>
        </w:rPr>
        <w:pPrChange w:author="Jack McGrath" w:date="2024-11-18T21:34:00Z" w:id="230">
          <w:pPr/>
        </w:pPrChange>
      </w:pPr>
      <w:r w:rsidRPr="794E02EC">
        <w:rPr>
          <w:rFonts w:cs="Arial"/>
        </w:rPr>
        <w:t>Incremental Crawl: Runs every 4 hours starting from 12 AM daily and Processes 50 to 70 items per crawl.</w:t>
      </w:r>
    </w:p>
    <w:p w:rsidRPr="00574797" w:rsidR="00A52817" w:rsidRDefault="00A52817" w14:paraId="1346E5D5" w14:textId="77777777">
      <w:pPr>
        <w:pStyle w:val="ListParagraph"/>
        <w:numPr>
          <w:ilvl w:val="0"/>
          <w:numId w:val="19"/>
        </w:numPr>
        <w:rPr>
          <w:rFonts w:cs="Arial"/>
        </w:rPr>
        <w:pPrChange w:author="Jack McGrath" w:date="2024-11-18T21:34:00Z" w:id="231">
          <w:pPr/>
        </w:pPrChange>
      </w:pPr>
      <w:r w:rsidRPr="794E02EC">
        <w:rPr>
          <w:rFonts w:cs="Arial"/>
        </w:rPr>
        <w:t>Full Crawl: Runs on every Sunday and Crawls around 500000 items.</w:t>
      </w:r>
    </w:p>
    <w:p w:rsidRPr="00574797" w:rsidR="00A52817" w:rsidRDefault="00A52817" w14:paraId="21EBE955" w14:textId="77777777">
      <w:pPr>
        <w:pStyle w:val="ListParagraph"/>
        <w:numPr>
          <w:ilvl w:val="0"/>
          <w:numId w:val="19"/>
        </w:numPr>
        <w:rPr>
          <w:rFonts w:cs="Arial"/>
        </w:rPr>
        <w:pPrChange w:author="Jack McGrath" w:date="2024-11-18T21:34:00Z" w:id="232">
          <w:pPr/>
        </w:pPrChange>
      </w:pPr>
      <w:r w:rsidRPr="794E02EC">
        <w:rPr>
          <w:rFonts w:cs="Arial"/>
        </w:rPr>
        <w:t>Memory Usage: The search process generally requires 8.5GB of memory to run its related processors on the server. The server has a total memory of 32GB, with 70% utilized (22.4GB). Out of the 22.4GB of utilized memory, the search processor uses 8.5GB, which accounts for 37% of the utilized memory.</w:t>
      </w:r>
    </w:p>
    <w:p w:rsidRPr="00574797" w:rsidR="00A52817" w:rsidP="00A52817" w:rsidRDefault="00A52817" w14:paraId="72632A42" w14:textId="77777777">
      <w:pPr>
        <w:rPr>
          <w:rFonts w:cs="Arial"/>
        </w:rPr>
      </w:pPr>
    </w:p>
    <w:p w:rsidRPr="00574797" w:rsidR="00A52817" w:rsidP="59202128" w:rsidRDefault="00A52817" w14:paraId="615911A6" w14:textId="77777777">
      <w:pPr>
        <w:pStyle w:val="Heading4"/>
        <w:rPr>
          <w:rFonts w:cs="Arial"/>
        </w:rPr>
        <w:pPrChange w:author="Jack McGrath" w:date="2024-11-18T21:34:00Z" w:id="233">
          <w:pPr/>
        </w:pPrChange>
      </w:pPr>
      <w:bookmarkStart w:name="_Toc1173756295" w:id="1151254575"/>
      <w:r w:rsidRPr="59202128" w:rsidR="00A52817">
        <w:rPr>
          <w:rPrChange w:author="Jack McGrath" w:date="2024-11-18T21:34:00Z" w:id="1256639972">
            <w:rPr>
              <w:rFonts w:cs="Arial"/>
              <w:b w:val="1"/>
              <w:bCs w:val="1"/>
            </w:rPr>
          </w:rPrChange>
        </w:rPr>
        <w:t>Recommendations</w:t>
      </w:r>
      <w:r w:rsidRPr="59202128" w:rsidR="00A52817">
        <w:rPr>
          <w:rPrChange w:author="Jack McGrath" w:date="2024-11-18T21:34:00Z" w:id="1139118007">
            <w:rPr>
              <w:rFonts w:cs="Arial"/>
            </w:rPr>
          </w:rPrChange>
        </w:rPr>
        <w:t>:</w:t>
      </w:r>
      <w:bookmarkEnd w:id="1151254575"/>
      <w:r w:rsidRPr="59202128" w:rsidR="00A52817">
        <w:rPr>
          <w:rPrChange w:author="Jack McGrath" w:date="2024-11-18T21:34:00Z" w:id="1132311529">
            <w:rPr>
              <w:rFonts w:cs="Arial"/>
            </w:rPr>
          </w:rPrChange>
        </w:rPr>
        <w:t xml:space="preserve"> </w:t>
      </w:r>
    </w:p>
    <w:p w:rsidRPr="00574797" w:rsidR="00A52817" w:rsidP="00A52817" w:rsidRDefault="00A52817" w14:paraId="3106E7E5" w14:textId="77777777">
      <w:pPr>
        <w:rPr>
          <w:rFonts w:cs="Arial"/>
        </w:rPr>
      </w:pPr>
      <w:r w:rsidRPr="00574797">
        <w:rPr>
          <w:rFonts w:cs="Arial"/>
        </w:rPr>
        <w:t>it’s generally recommended to run full crawls only when necessary. Full crawls are resource-intensive and can significantly impact performance. With enabled continuous crawl that keeps the index up to date with frequent changes. Since the continuous crawl is enabled, it does not need to run every week. Instead, it can be run every month.</w:t>
      </w:r>
    </w:p>
    <w:p w:rsidRPr="00574797" w:rsidR="00A52817" w:rsidP="00A52817" w:rsidRDefault="00A52817" w14:paraId="70FB06D1" w14:textId="77777777">
      <w:pPr>
        <w:pStyle w:val="Subtitle"/>
        <w:rPr>
          <w:rFonts w:ascii="Aptos" w:hAnsi="Aptos" w:cs="Arial" w:eastAsiaTheme="minorHAnsi"/>
          <w:color w:val="023F3F"/>
          <w:spacing w:val="0"/>
          <w:kern w:val="0"/>
          <w:sz w:val="22"/>
          <w:szCs w:val="24"/>
          <w14:ligatures w14:val="none"/>
        </w:rPr>
      </w:pPr>
    </w:p>
    <w:p w:rsidR="00A52817" w:rsidP="59202128" w:rsidRDefault="00C41829" w14:paraId="69417CD4" w14:textId="1CC31C73">
      <w:pPr>
        <w:pStyle w:val="Heading3"/>
        <w:rPr/>
        <w:pPrChange w:author="Jack McGrath" w:date="2024-11-18T21:35:00Z" w:id="236">
          <w:pPr>
            <w:pStyle w:val="Heading4"/>
          </w:pPr>
        </w:pPrChange>
      </w:pPr>
      <w:bookmarkStart w:name="_Toc256015389" w:id="1261735426"/>
      <w:r w:rsidR="00C41829">
        <w:rPr/>
        <w:t>Obsolete Scheduled Tasks</w:t>
      </w:r>
      <w:bookmarkEnd w:id="1261735426"/>
    </w:p>
    <w:p w:rsidR="00C02789" w:rsidP="59202128" w:rsidRDefault="00C02789" w14:paraId="6B313650" w14:textId="48C11013">
      <w:pPr>
        <w:pStyle w:val="Heading4"/>
        <w:rPr/>
        <w:pPrChange w:author="Jack McGrath" w:date="2024-11-18T21:35:00Z" w:id="237">
          <w:pPr>
            <w:pStyle w:val="Heading5"/>
          </w:pPr>
        </w:pPrChange>
      </w:pPr>
      <w:bookmarkStart w:name="_Toc1567374898" w:id="20367151"/>
      <w:r w:rsidR="00C02789">
        <w:rPr/>
        <w:t>Process</w:t>
      </w:r>
      <w:bookmarkEnd w:id="20367151"/>
    </w:p>
    <w:p w:rsidR="000245C8" w:rsidP="000245C8" w:rsidRDefault="000245C8" w14:paraId="15E6FC77" w14:textId="00C37921">
      <w:r>
        <w:t>Here are the steps to open Task Scheduler on the SharePoint application server and view scheduled jobs</w:t>
      </w:r>
    </w:p>
    <w:p w:rsidR="000245C8" w:rsidP="794E02EC" w:rsidRDefault="000245C8" w14:paraId="767BB524" w14:textId="08C0C84E">
      <w:pPr>
        <w:pStyle w:val="ListParagraph"/>
        <w:numPr>
          <w:ilvl w:val="0"/>
          <w:numId w:val="18"/>
        </w:numPr>
        <w:rPr>
          <w:ins w:author="Jack McGrath" w:date="2024-11-18T21:36:00Z" w16du:dateUtc="2024-11-18T21:36:04Z" w:id="238"/>
        </w:rPr>
      </w:pPr>
      <w:r>
        <w:t xml:space="preserve">Establish a remote desktop connection to the </w:t>
      </w:r>
      <w:r w:rsidR="0089462B">
        <w:t>SharePoint application server</w:t>
      </w:r>
      <w:ins w:author="Jack McGrath" w:date="2024-11-18T21:36:00Z" w:id="239">
        <w:r w:rsidR="1A2BEC9B">
          <w:t>.</w:t>
        </w:r>
      </w:ins>
    </w:p>
    <w:p w:rsidRPr="000245C8" w:rsidR="000245C8" w:rsidRDefault="000245C8" w14:paraId="0F028720" w14:textId="5217F859">
      <w:pPr>
        <w:numPr>
          <w:ilvl w:val="0"/>
          <w:numId w:val="18"/>
        </w:numPr>
      </w:pPr>
      <w:del w:author="Jack McGrath" w:date="2024-11-18T21:36:00Z" w:id="240">
        <w:r w:rsidDel="248197AF">
          <w:delText xml:space="preserve"> </w:delText>
        </w:r>
      </w:del>
      <w:ins w:author="Jack McGrath" w:date="2024-11-18T21:36:00Z" w:id="241">
        <w:r w:rsidR="44E4F861">
          <w:t>Press the Windows key + R to open the Run dialog and Type taskschd.msc and press Enter.</w:t>
        </w:r>
      </w:ins>
    </w:p>
    <w:p w:rsidRPr="000245C8" w:rsidR="000245C8" w:rsidP="11D6FD77" w:rsidRDefault="59E36033" w14:paraId="56D870B6" w14:textId="08EE467A">
      <w:pPr>
        <w:numPr>
          <w:ilvl w:val="0"/>
          <w:numId w:val="18"/>
        </w:numPr>
      </w:pPr>
      <w:r>
        <w:t xml:space="preserve"> </w:t>
      </w:r>
      <w:r w:rsidR="388C3AD6">
        <w:t>In the Task Scheduler window, expand the Task Scheduler Library on the left pane.</w:t>
      </w:r>
    </w:p>
    <w:p w:rsidRPr="000245C8" w:rsidR="000245C8" w:rsidP="11D6FD77" w:rsidRDefault="6235C135" w14:paraId="02FE8295" w14:textId="15CBB242">
      <w:pPr>
        <w:numPr>
          <w:ilvl w:val="0"/>
          <w:numId w:val="18"/>
        </w:numPr>
      </w:pPr>
      <w:r>
        <w:t xml:space="preserve"> </w:t>
      </w:r>
      <w:r w:rsidR="388C3AD6">
        <w:t>A list of folders will appear. Click on each folder to view the scheduled tasks within them.</w:t>
      </w:r>
      <w:r w:rsidR="170DB560">
        <w:t xml:space="preserve"> </w:t>
      </w:r>
      <w:r w:rsidR="388C3AD6">
        <w:t>The middle pane will display the tasks, showing details like triggers, actions, and status.</w:t>
      </w:r>
    </w:p>
    <w:p w:rsidR="794E02EC" w:rsidP="794E02EC" w:rsidRDefault="794E02EC" w14:paraId="25580203" w14:textId="0E3C9CEC"/>
    <w:p w:rsidRPr="00C02789" w:rsidR="00C02789" w:rsidP="794E02EC" w:rsidRDefault="00C02789" w14:paraId="5FBF4163" w14:textId="1858093D">
      <w:pPr>
        <w:pStyle w:val="Heading4"/>
        <w:rPr/>
      </w:pPr>
      <w:bookmarkStart w:name="_Toc530854280" w:id="1269349546"/>
      <w:r w:rsidR="00C02789">
        <w:rPr/>
        <w:t>Findings</w:t>
      </w:r>
      <w:bookmarkEnd w:id="1269349546"/>
    </w:p>
    <w:p w:rsidR="001C19DE" w:rsidP="794E02EC" w:rsidRDefault="00A52817" w14:paraId="364051E9" w14:textId="65AC0FA5">
      <w:pPr>
        <w:pStyle w:val="Heading5"/>
        <w:rPr/>
      </w:pPr>
      <w:bookmarkStart w:name="_Toc1507089691" w:id="129573"/>
      <w:r w:rsidR="00A52817">
        <w:rPr/>
        <w:t>User Feed Synchronization</w:t>
      </w:r>
      <w:bookmarkEnd w:id="129573"/>
    </w:p>
    <w:p w:rsidR="00A52817" w:rsidP="006025D7" w:rsidRDefault="006025D7" w14:paraId="105EC96E" w14:textId="11AAA2A5">
      <w:r w:rsidRPr="006025D7">
        <w:t xml:space="preserve">There are multiple user feed jobs in Task Scheduler, but nothing is configured in Internet Explorer (IE) feeds, despite automatic feed updates being enabled. </w:t>
      </w:r>
      <w:r w:rsidRPr="00574797" w:rsidR="00A52817">
        <w:rPr>
          <w:noProof/>
        </w:rPr>
        <w:drawing>
          <wp:inline distT="0" distB="0" distL="0" distR="0" wp14:anchorId="24458803" wp14:editId="1A7F99CF">
            <wp:extent cx="5731510" cy="2581910"/>
            <wp:effectExtent l="0" t="0" r="2540" b="8890"/>
            <wp:docPr id="116196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1402" name="Picture 1" descr="A screenshot of a computer&#10;&#10;Description automatically generated"/>
                    <pic:cNvPicPr/>
                  </pic:nvPicPr>
                  <pic:blipFill>
                    <a:blip r:embed="rId39"/>
                    <a:stretch>
                      <a:fillRect/>
                    </a:stretch>
                  </pic:blipFill>
                  <pic:spPr>
                    <a:xfrm>
                      <a:off x="0" y="0"/>
                      <a:ext cx="5731510" cy="2581910"/>
                    </a:xfrm>
                    <a:prstGeom prst="rect">
                      <a:avLst/>
                    </a:prstGeom>
                  </pic:spPr>
                </pic:pic>
              </a:graphicData>
            </a:graphic>
          </wp:inline>
        </w:drawing>
      </w:r>
    </w:p>
    <w:p w:rsidR="001C19DE" w:rsidP="001C19DE" w:rsidRDefault="001C19DE" w14:paraId="31EB2691" w14:textId="77777777"/>
    <w:p w:rsidRPr="001C19DE" w:rsidR="001C19DE" w:rsidP="001C19DE" w:rsidRDefault="001C19DE" w14:paraId="3FE12D6B" w14:textId="77777777"/>
    <w:p w:rsidRPr="00574797" w:rsidR="00A52817" w:rsidP="00A52817" w:rsidRDefault="00A52817" w14:paraId="1F623078" w14:textId="77777777">
      <w:pPr>
        <w:rPr>
          <w:rFonts w:cs="Arial"/>
        </w:rPr>
      </w:pPr>
      <w:r w:rsidRPr="00574797">
        <w:rPr>
          <w:rFonts w:cs="Arial"/>
        </w:rPr>
        <w:t>Below is an explanation of how feeds are enabled and the related configurations in Internet Explorer</w:t>
      </w:r>
    </w:p>
    <w:p w:rsidRPr="00574797" w:rsidR="00A52817" w:rsidP="00A52817" w:rsidRDefault="00A52817" w14:paraId="14EA2537" w14:textId="77777777">
      <w:pPr>
        <w:rPr>
          <w:rFonts w:cs="Arial"/>
        </w:rPr>
      </w:pPr>
      <w:r w:rsidRPr="00574797">
        <w:rPr>
          <w:rFonts w:cs="Arial"/>
        </w:rPr>
        <w:t>.</w:t>
      </w:r>
      <w:r w:rsidRPr="00574797">
        <w:rPr>
          <w:rFonts w:cs="Arial"/>
          <w:noProof/>
        </w:rPr>
        <w:drawing>
          <wp:inline distT="0" distB="0" distL="0" distR="0" wp14:anchorId="2C3C4EF3" wp14:editId="20AD9553">
            <wp:extent cx="3167372" cy="3560446"/>
            <wp:effectExtent l="0" t="0" r="0" b="1905"/>
            <wp:docPr id="1857815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5216" name="Picture 1" descr="A screenshot of a computer screen&#10;&#10;Description automatically generated"/>
                    <pic:cNvPicPr/>
                  </pic:nvPicPr>
                  <pic:blipFill>
                    <a:blip r:embed="rId40"/>
                    <a:stretch>
                      <a:fillRect/>
                    </a:stretch>
                  </pic:blipFill>
                  <pic:spPr>
                    <a:xfrm>
                      <a:off x="0" y="0"/>
                      <a:ext cx="3176625" cy="3570847"/>
                    </a:xfrm>
                    <a:prstGeom prst="rect">
                      <a:avLst/>
                    </a:prstGeom>
                  </pic:spPr>
                </pic:pic>
              </a:graphicData>
            </a:graphic>
          </wp:inline>
        </w:drawing>
      </w:r>
    </w:p>
    <w:p w:rsidRPr="00574797" w:rsidR="00A52817" w:rsidP="00A52817" w:rsidRDefault="00A52817" w14:paraId="75A27C9A" w14:textId="77777777">
      <w:pPr>
        <w:rPr>
          <w:rFonts w:cs="Arial"/>
        </w:rPr>
      </w:pPr>
    </w:p>
    <w:p w:rsidRPr="00574797" w:rsidR="00A52817" w:rsidP="00A52817" w:rsidRDefault="00A52817" w14:paraId="7593270A" w14:textId="77777777">
      <w:pPr>
        <w:rPr>
          <w:rFonts w:cs="Arial"/>
        </w:rPr>
      </w:pPr>
    </w:p>
    <w:p w:rsidRPr="00574797" w:rsidR="00A52817" w:rsidP="00A52817" w:rsidRDefault="00A52817" w14:paraId="294D97A8" w14:textId="77777777">
      <w:pPr>
        <w:rPr>
          <w:rFonts w:cs="Arial"/>
        </w:rPr>
      </w:pPr>
      <w:r w:rsidRPr="00574797">
        <w:rPr>
          <w:rFonts w:cs="Arial"/>
        </w:rPr>
        <w:t>Possible causes and solutions for having many user feed schedules in the Task Scheduler include:</w:t>
      </w:r>
    </w:p>
    <w:p w:rsidRPr="00574797" w:rsidR="00A52817" w:rsidP="794E02EC" w:rsidRDefault="00A52817" w14:paraId="20BFC699" w14:textId="77777777">
      <w:pPr>
        <w:pStyle w:val="ListParagraph"/>
        <w:numPr>
          <w:ilvl w:val="0"/>
          <w:numId w:val="15"/>
        </w:numPr>
        <w:rPr>
          <w:rFonts w:cs="Arial"/>
        </w:rPr>
      </w:pPr>
      <w:r w:rsidRPr="794E02EC">
        <w:rPr>
          <w:rFonts w:cs="Arial"/>
        </w:rPr>
        <w:t>Residual Tasks: Sometimes, tasks remain in Task Scheduler even after feeds are removed from IE. They can be manually deletes these tasks if they are no longer needed.</w:t>
      </w:r>
    </w:p>
    <w:p w:rsidRPr="00574797" w:rsidR="00A52817" w:rsidP="794E02EC" w:rsidRDefault="00A52817" w14:paraId="7832A8C1" w14:textId="77777777">
      <w:pPr>
        <w:pStyle w:val="ListParagraph"/>
        <w:numPr>
          <w:ilvl w:val="0"/>
          <w:numId w:val="15"/>
        </w:numPr>
        <w:rPr>
          <w:rFonts w:cs="Arial"/>
        </w:rPr>
      </w:pPr>
      <w:r w:rsidRPr="794E02EC">
        <w:rPr>
          <w:rFonts w:cs="Arial"/>
        </w:rPr>
        <w:t>Corrupted Task Scheduler Entries: Corrupted entries can cause tasks to appear without corresponding configurations in IE. You can try deleting these tasks and re-enabling the feed updates in IE.</w:t>
      </w:r>
    </w:p>
    <w:p w:rsidRPr="00574797" w:rsidR="00A52817" w:rsidP="00A52817" w:rsidRDefault="00A52817" w14:paraId="4A80F7C3" w14:textId="77777777">
      <w:pPr>
        <w:rPr>
          <w:rFonts w:cs="Arial"/>
        </w:rPr>
      </w:pPr>
    </w:p>
    <w:p w:rsidRPr="00574797" w:rsidR="00A52817" w:rsidP="794E02EC" w:rsidRDefault="00A52817" w14:paraId="50ADD339" w14:textId="2FB480E0">
      <w:pPr>
        <w:pStyle w:val="Heading5"/>
        <w:rPr/>
      </w:pPr>
      <w:bookmarkStart w:name="_Toc1867131245" w:id="2082434086"/>
      <w:r w:rsidR="00A52817">
        <w:rPr/>
        <w:t>Microsoft Edge Update Task</w:t>
      </w:r>
      <w:r w:rsidR="00AC5277">
        <w:rPr/>
        <w:t>s</w:t>
      </w:r>
      <w:bookmarkEnd w:id="2082434086"/>
    </w:p>
    <w:p w:rsidRPr="00574797" w:rsidR="00A52817" w:rsidP="00A52817" w:rsidRDefault="00A52817" w14:paraId="378D1450" w14:textId="77777777">
      <w:pPr>
        <w:rPr>
          <w:rFonts w:cs="Arial"/>
        </w:rPr>
      </w:pPr>
      <w:r w:rsidRPr="00574797">
        <w:rPr>
          <w:rFonts w:cs="Arial"/>
        </w:rPr>
        <w:t>Running MicrosoftEdgeUpdate.exe daily on a SharePoint production server is generally not recommended. Here are a few reasons why:</w:t>
      </w:r>
    </w:p>
    <w:p w:rsidRPr="00847AC6" w:rsidR="00A52817" w:rsidP="00847AC6" w:rsidRDefault="00A52817" w14:paraId="3A511C67" w14:textId="77777777">
      <w:pPr>
        <w:pStyle w:val="ListParagraph"/>
        <w:numPr>
          <w:ilvl w:val="0"/>
          <w:numId w:val="57"/>
        </w:numPr>
        <w:rPr>
          <w:rFonts w:cs="Arial"/>
        </w:rPr>
      </w:pPr>
      <w:r w:rsidRPr="00847AC6">
        <w:rPr>
          <w:rFonts w:cs="Arial"/>
        </w:rPr>
        <w:t>Resource Usage: Regular updates can consume CPU, memory, and network bandwidth, potentially impacting the performance of your SharePoint server.</w:t>
      </w:r>
    </w:p>
    <w:p w:rsidRPr="00847AC6" w:rsidR="00A52817" w:rsidP="00847AC6" w:rsidRDefault="00A52817" w14:paraId="54BB5F01" w14:textId="77777777">
      <w:pPr>
        <w:pStyle w:val="ListParagraph"/>
        <w:numPr>
          <w:ilvl w:val="0"/>
          <w:numId w:val="57"/>
        </w:numPr>
        <w:rPr>
          <w:rFonts w:cs="Arial"/>
        </w:rPr>
      </w:pPr>
      <w:r w:rsidRPr="00847AC6">
        <w:rPr>
          <w:rFonts w:cs="Arial"/>
        </w:rPr>
        <w:t>Stability and Compatibility: Frequent updates might introduce changes that could affect the stability or compatibility of your SharePoint environment, especially if the updates include new features or significant changes.</w:t>
      </w:r>
    </w:p>
    <w:p w:rsidRPr="00847AC6" w:rsidR="00A52817" w:rsidP="00847AC6" w:rsidRDefault="00A52817" w14:paraId="33387D0F" w14:textId="77777777">
      <w:pPr>
        <w:pStyle w:val="ListParagraph"/>
        <w:numPr>
          <w:ilvl w:val="0"/>
          <w:numId w:val="57"/>
        </w:numPr>
        <w:rPr>
          <w:rFonts w:cs="Arial"/>
        </w:rPr>
      </w:pPr>
      <w:r w:rsidRPr="00847AC6">
        <w:rPr>
          <w:rFonts w:cs="Arial"/>
        </w:rPr>
        <w:t>Security Concerns: While keeping software up to date is important for security, it’s crucial to balance this with the need for a stable and predictable server environment.</w:t>
      </w:r>
    </w:p>
    <w:p w:rsidRPr="00574797" w:rsidR="00A52817" w:rsidP="00A52817" w:rsidRDefault="00A52817" w14:paraId="19227E2B" w14:textId="77777777">
      <w:pPr>
        <w:rPr>
          <w:rFonts w:cs="Arial"/>
        </w:rPr>
      </w:pPr>
    </w:p>
    <w:p w:rsidRPr="00574797" w:rsidR="00A52817" w:rsidP="794E02EC" w:rsidRDefault="00E4474D" w14:paraId="5B4F09AB" w14:textId="5336A561">
      <w:pPr>
        <w:pStyle w:val="Heading5"/>
        <w:rPr/>
      </w:pPr>
      <w:bookmarkStart w:name="_Toc1545925791" w:id="951749169"/>
      <w:r w:rsidR="00E4474D">
        <w:rPr/>
        <w:t xml:space="preserve">OneDrive Standalone Update </w:t>
      </w:r>
      <w:r w:rsidR="00165F2E">
        <w:rPr/>
        <w:t xml:space="preserve">and Reporting </w:t>
      </w:r>
      <w:r w:rsidR="00E4474D">
        <w:rPr/>
        <w:t>Tasks</w:t>
      </w:r>
      <w:bookmarkEnd w:id="951749169"/>
    </w:p>
    <w:p w:rsidRPr="00574797" w:rsidR="00A52817" w:rsidP="00A52817" w:rsidRDefault="00CC3B70" w14:paraId="6F3C5BE4" w14:textId="0BF53FED">
      <w:pPr>
        <w:rPr>
          <w:rFonts w:cs="Arial"/>
        </w:rPr>
      </w:pPr>
      <w:r w:rsidRPr="00CC3B70">
        <w:rPr>
          <w:rFonts w:cs="Arial"/>
        </w:rPr>
        <w:t>OneDrive Standalone Update and Reporting Task jobs are scheduled to run daily but have not started as expected because the launch conditions are not met. Since these jobs have not executed for some time, it is assumed they are residual or corrupted and can be safely disabled or deleted.</w:t>
      </w:r>
    </w:p>
    <w:p w:rsidRPr="00574797" w:rsidR="00A52817" w:rsidP="00A52817" w:rsidRDefault="00A52817" w14:paraId="799E2DD1" w14:textId="77777777">
      <w:pPr>
        <w:rPr>
          <w:rFonts w:cs="Arial"/>
        </w:rPr>
      </w:pPr>
    </w:p>
    <w:p w:rsidRPr="00574797" w:rsidR="00A52817" w:rsidP="00A52817" w:rsidRDefault="00A52817" w14:paraId="4450A2BC" w14:textId="77777777">
      <w:pPr>
        <w:rPr>
          <w:rFonts w:cs="Arial"/>
        </w:rPr>
      </w:pPr>
    </w:p>
    <w:p w:rsidRPr="00574797" w:rsidR="00A52817" w:rsidP="00A52817" w:rsidRDefault="00A52817" w14:paraId="647FF138" w14:textId="77777777">
      <w:pPr>
        <w:ind w:left="720"/>
        <w:rPr>
          <w:rFonts w:cs="Arial"/>
        </w:rPr>
      </w:pPr>
    </w:p>
    <w:p w:rsidRPr="00574797" w:rsidR="00A52817" w:rsidP="00A52817" w:rsidRDefault="00A52817" w14:paraId="1B55D2E7" w14:textId="77777777">
      <w:pPr>
        <w:rPr>
          <w:rFonts w:cs="Arial"/>
        </w:rPr>
      </w:pPr>
      <w:r w:rsidRPr="00574797">
        <w:rPr>
          <w:rFonts w:cs="Arial"/>
        </w:rPr>
        <w:br w:type="page"/>
      </w:r>
    </w:p>
    <w:p w:rsidRPr="00574797" w:rsidR="00A52817" w:rsidP="00F15A3A" w:rsidRDefault="00A52817" w14:paraId="4688AE6D" w14:textId="619F9C54">
      <w:pPr>
        <w:pStyle w:val="Heading2"/>
        <w:rPr/>
      </w:pPr>
      <w:bookmarkStart w:name="_Toc182472378" w:id="242"/>
      <w:bookmarkStart w:name="_Toc1637929398" w:id="243"/>
      <w:bookmarkStart w:name="_Toc476478706" w:id="1114936269"/>
      <w:r w:rsidR="00A52817">
        <w:rPr/>
        <w:t>Request Distribution Analysis</w:t>
      </w:r>
      <w:bookmarkEnd w:id="242"/>
      <w:bookmarkEnd w:id="243"/>
      <w:bookmarkEnd w:id="1114936269"/>
    </w:p>
    <w:p w:rsidR="00A52817" w:rsidP="00A52817" w:rsidRDefault="00A52817" w14:paraId="04986285" w14:textId="7C69B98D">
      <w:pPr>
        <w:rPr>
          <w:rFonts w:cs="Arial"/>
        </w:rPr>
      </w:pPr>
      <w:r w:rsidRPr="794E02EC">
        <w:rPr>
          <w:rFonts w:cs="Arial"/>
        </w:rPr>
        <w:t>The objective of this</w:t>
      </w:r>
      <w:ins w:author="Jack McGrath" w:date="2024-11-18T21:38:00Z" w:id="244">
        <w:r w:rsidRPr="794E02EC" w:rsidR="4BEB4921">
          <w:rPr>
            <w:rFonts w:cs="Arial"/>
          </w:rPr>
          <w:t xml:space="preserve"> section</w:t>
        </w:r>
      </w:ins>
      <w:r w:rsidRPr="794E02EC">
        <w:rPr>
          <w:rFonts w:cs="Arial"/>
        </w:rPr>
        <w:t xml:space="preserve"> is to determine the distribution of requests across WFEs.</w:t>
      </w:r>
    </w:p>
    <w:p w:rsidR="00F15A3A" w:rsidP="00A52817" w:rsidRDefault="00F15A3A" w14:paraId="0A08C7CB" w14:textId="77777777">
      <w:pPr>
        <w:rPr>
          <w:rFonts w:cs="Arial"/>
        </w:rPr>
      </w:pPr>
    </w:p>
    <w:p w:rsidR="00F15A3A" w:rsidP="00F15A3A" w:rsidRDefault="4230A01C" w14:paraId="349644FA" w14:textId="3747A253">
      <w:pPr>
        <w:pStyle w:val="Heading3"/>
        <w:rPr>
          <w:del w:author="Jack McGrath" w:date="2024-11-18T21:46:00Z" w16du:dateUtc="2024-11-18T21:46:27Z" w:id="1549472235"/>
        </w:rPr>
      </w:pPr>
      <w:bookmarkStart w:name="_Toc1699107879" w:id="246"/>
      <w:bookmarkStart w:name="_Toc1714838640" w:id="101030981"/>
      <w:r w:rsidR="4230A01C">
        <w:rPr/>
        <w:t>Process</w:t>
      </w:r>
      <w:bookmarkEnd w:id="246"/>
      <w:bookmarkEnd w:id="101030981"/>
    </w:p>
    <w:p w:rsidRPr="00E13E35" w:rsidR="00E13E35" w:rsidRDefault="2E4F6E9A" w14:paraId="1686CB9C" w14:textId="5693EBF9">
      <w:pPr>
        <w:pStyle w:val="ListParagraph"/>
        <w:numPr>
          <w:ilvl w:val="0"/>
          <w:numId w:val="14"/>
        </w:numPr>
        <w:rPr>
          <w:ins w:author="Jack McGrath" w:date="2024-11-18T21:47:00Z" w16du:dateUtc="2024-11-18T21:47:02Z" w:id="247"/>
        </w:rPr>
        <w:pPrChange w:author="Jack McGrath" w:date="2024-11-18T21:46:00Z" w:id="248">
          <w:pPr/>
        </w:pPrChange>
      </w:pPr>
      <w:r>
        <w:t xml:space="preserve">Establish a remote desktop connection to the server </w:t>
      </w:r>
      <w:ins w:author="Jack McGrath" w:date="2024-11-18T21:39:00Z" w:id="249">
        <w:r w:rsidR="512FC7CD">
          <w:t>“</w:t>
        </w:r>
      </w:ins>
      <w:r>
        <w:t>EECSBWFE02</w:t>
      </w:r>
      <w:ins w:author="Jack McGrath" w:date="2024-11-18T21:39:00Z" w:id="250">
        <w:r w:rsidR="5102ABDB">
          <w:t>”</w:t>
        </w:r>
      </w:ins>
      <w:r w:rsidR="52FBD478">
        <w:t xml:space="preserve">. </w:t>
      </w:r>
    </w:p>
    <w:p w:rsidRPr="00E13E35" w:rsidR="00E13E35" w:rsidRDefault="52FBD478" w14:paraId="512036D5" w14:textId="43752001">
      <w:pPr>
        <w:pStyle w:val="ListParagraph"/>
        <w:numPr>
          <w:ilvl w:val="0"/>
          <w:numId w:val="14"/>
        </w:numPr>
        <w:rPr>
          <w:ins w:author="Jack McGrath" w:date="2024-11-18T21:47:00Z" w16du:dateUtc="2024-11-18T21:47:05Z" w:id="251"/>
        </w:rPr>
        <w:pPrChange w:author="Jack McGrath" w:date="2024-11-18T21:47:00Z" w:id="252">
          <w:pPr/>
        </w:pPrChange>
      </w:pPr>
      <w:r>
        <w:t xml:space="preserve">Open Central Administration at </w:t>
      </w:r>
      <w:r w:rsidRPr="11D6FD77">
        <w:rPr>
          <w:i/>
          <w:iCs/>
        </w:rPr>
        <w:t>http://eecsbwfe02:5000/default.aspx</w:t>
      </w:r>
      <w:r>
        <w:t xml:space="preserve">, navigate to “System Settings". </w:t>
      </w:r>
    </w:p>
    <w:p w:rsidRPr="00E13E35" w:rsidR="00E13E35" w:rsidRDefault="52FBD478" w14:paraId="368BE43B" w14:textId="568D92AA">
      <w:pPr>
        <w:pStyle w:val="ListParagraph"/>
        <w:numPr>
          <w:ilvl w:val="0"/>
          <w:numId w:val="14"/>
        </w:numPr>
        <w:rPr>
          <w:ins w:author="Jack McGrath" w:date="2024-11-18T21:46:00Z" w16du:dateUtc="2024-11-18T21:46:46Z" w:id="253"/>
        </w:rPr>
        <w:pPrChange w:author="Jack McGrath" w:date="2024-11-18T21:47:00Z" w:id="254">
          <w:pPr/>
        </w:pPrChange>
      </w:pPr>
      <w:r>
        <w:t xml:space="preserve">Under the Servers section, </w:t>
      </w:r>
      <w:r w:rsidR="04C47F53">
        <w:t>select</w:t>
      </w:r>
      <w:r>
        <w:t xml:space="preserve"> </w:t>
      </w:r>
      <w:ins w:author="Jack McGrath" w:date="2024-11-18T21:38:00Z" w:id="255">
        <w:r w:rsidR="6108B8B9">
          <w:t>“</w:t>
        </w:r>
      </w:ins>
      <w:r>
        <w:t>Manage servers in this farm</w:t>
      </w:r>
      <w:ins w:author="Jack McGrath" w:date="2024-11-18T21:38:00Z" w:id="256">
        <w:r w:rsidR="0087466A">
          <w:t>”.</w:t>
        </w:r>
      </w:ins>
    </w:p>
    <w:p w:rsidR="11D6FD77" w:rsidP="11D6FD77" w:rsidRDefault="11D6FD77" w14:paraId="66882E6F" w14:textId="60290C6A"/>
    <w:p w:rsidR="00F15A3A" w:rsidP="00F15A3A" w:rsidRDefault="00F15A3A" w14:paraId="5BC5DC4E" w14:textId="39D0750B">
      <w:pPr>
        <w:pStyle w:val="Heading3"/>
        <w:rPr/>
      </w:pPr>
      <w:bookmarkStart w:name="_Toc1702858021" w:id="257"/>
      <w:bookmarkStart w:name="_Toc1875735840" w:id="245055183"/>
      <w:r w:rsidR="00F15A3A">
        <w:rPr/>
        <w:t>Findings</w:t>
      </w:r>
      <w:bookmarkEnd w:id="257"/>
      <w:bookmarkEnd w:id="245055183"/>
    </w:p>
    <w:p w:rsidRPr="00574797" w:rsidR="00F15A3A" w:rsidP="00E842FC" w:rsidRDefault="00E842FC" w14:paraId="7EA8209E" w14:textId="4FB0A032">
      <w:pPr>
        <w:pStyle w:val="Heading4"/>
        <w:rPr/>
      </w:pPr>
      <w:bookmarkStart w:name="_Toc636363914" w:id="1374333685"/>
      <w:r w:rsidR="00E842FC">
        <w:rPr/>
        <w:t>Performance Challenges in a Single Server Farm</w:t>
      </w:r>
      <w:bookmarkEnd w:id="1374333685"/>
    </w:p>
    <w:p w:rsidRPr="00574797" w:rsidR="00A52817" w:rsidP="00A52817" w:rsidRDefault="00062221" w14:paraId="65083067" w14:textId="4FA0E70D">
      <w:pPr>
        <w:rPr>
          <w:rFonts w:cs="Arial"/>
        </w:rPr>
      </w:pPr>
      <w:r w:rsidRPr="00062221">
        <w:rPr>
          <w:rFonts w:cs="Arial"/>
        </w:rPr>
        <w:t>In this single server farm, both SharePoint and RecordPoint applications are hosted on the same server, leading to excessive load and performance issues. This setup not only affects the availability and security of RecordPoint but also causes site unavailability due to high resource utilization, impacting both SharePoint and RecordPoint services.</w:t>
      </w:r>
    </w:p>
    <w:p w:rsidRPr="00574797" w:rsidR="00A52817" w:rsidP="00A52817" w:rsidRDefault="00A52817" w14:paraId="0635C014" w14:textId="77777777">
      <w:pPr>
        <w:rPr>
          <w:rFonts w:cs="Arial"/>
        </w:rPr>
      </w:pPr>
      <w:r w:rsidRPr="00574797">
        <w:rPr>
          <w:rFonts w:cs="Arial"/>
          <w:noProof/>
        </w:rPr>
        <w:drawing>
          <wp:inline distT="0" distB="0" distL="0" distR="0" wp14:anchorId="3E464AD9" wp14:editId="29B23B6E">
            <wp:extent cx="5731510" cy="3110865"/>
            <wp:effectExtent l="0" t="0" r="2540" b="0"/>
            <wp:docPr id="62211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3366" name="Picture 1" descr="A screenshot of a computer&#10;&#10;Description automatically generated"/>
                    <pic:cNvPicPr/>
                  </pic:nvPicPr>
                  <pic:blipFill>
                    <a:blip r:embed="rId41"/>
                    <a:stretch>
                      <a:fillRect/>
                    </a:stretch>
                  </pic:blipFill>
                  <pic:spPr>
                    <a:xfrm>
                      <a:off x="0" y="0"/>
                      <a:ext cx="5731510" cy="3110865"/>
                    </a:xfrm>
                    <a:prstGeom prst="rect">
                      <a:avLst/>
                    </a:prstGeom>
                  </pic:spPr>
                </pic:pic>
              </a:graphicData>
            </a:graphic>
          </wp:inline>
        </w:drawing>
      </w:r>
    </w:p>
    <w:p w:rsidRPr="00574797" w:rsidR="00A52817" w:rsidP="00A52817" w:rsidRDefault="00A52817" w14:paraId="57167EE1" w14:textId="77777777">
      <w:pPr>
        <w:rPr>
          <w:rFonts w:cs="Arial"/>
        </w:rPr>
      </w:pPr>
    </w:p>
    <w:p w:rsidRPr="00574797" w:rsidR="00A52817" w:rsidP="00BD6A99" w:rsidRDefault="00A52817" w14:paraId="150E5FBF" w14:textId="098BB283">
      <w:pPr>
        <w:pStyle w:val="Heading3"/>
        <w:rPr/>
      </w:pPr>
      <w:bookmarkStart w:name="_Toc978074418" w:id="258"/>
      <w:bookmarkStart w:name="_Toc1532952927" w:id="124700444"/>
      <w:r w:rsidR="00A52817">
        <w:rPr/>
        <w:t>Recommendations</w:t>
      </w:r>
      <w:bookmarkEnd w:id="258"/>
      <w:bookmarkEnd w:id="124700444"/>
    </w:p>
    <w:p w:rsidRPr="00574797" w:rsidR="00A52817" w:rsidP="00A52817" w:rsidRDefault="00A52817" w14:paraId="637BEC57" w14:textId="77777777">
      <w:pPr>
        <w:rPr>
          <w:rFonts w:cs="Arial"/>
        </w:rPr>
      </w:pPr>
      <w:r w:rsidRPr="00574797">
        <w:rPr>
          <w:rFonts w:cs="Arial"/>
        </w:rPr>
        <w:t>Adding a Web Front End (WFE) server to a single server farm in SharePoint 2019 can bring several benefits:</w:t>
      </w:r>
    </w:p>
    <w:p w:rsidRPr="00137127" w:rsidR="00A52817" w:rsidP="00137127" w:rsidRDefault="00A52817" w14:paraId="2426AA29" w14:textId="77777777">
      <w:pPr>
        <w:pStyle w:val="ListBullet"/>
        <w:numPr>
          <w:ilvl w:val="0"/>
          <w:numId w:val="26"/>
        </w:numPr>
      </w:pPr>
      <w:r w:rsidRPr="00137127">
        <w:t>Improved Performance: A WFE server handles web page requests from users, which can significantly reduce the load on the main server. This leads to faster response times and a better user experience.</w:t>
      </w:r>
    </w:p>
    <w:p w:rsidRPr="00137127" w:rsidR="00A52817" w:rsidP="00137127" w:rsidRDefault="00A52817" w14:paraId="7A5AB797" w14:textId="77777777">
      <w:pPr>
        <w:pStyle w:val="ListBullet"/>
        <w:numPr>
          <w:ilvl w:val="0"/>
          <w:numId w:val="26"/>
        </w:numPr>
      </w:pPr>
      <w:r w:rsidRPr="00137127">
        <w:t>Scalability: As your organization grows, adding more WFE servers can help manage increased traffic and workloads. This ensures that the system remains responsive even with a higher number of users.</w:t>
      </w:r>
    </w:p>
    <w:p w:rsidRPr="00137127" w:rsidR="00A52817" w:rsidP="00137127" w:rsidRDefault="00A52817" w14:paraId="05420DC0" w14:textId="77777777">
      <w:pPr>
        <w:pStyle w:val="ListBullet"/>
        <w:numPr>
          <w:ilvl w:val="0"/>
          <w:numId w:val="26"/>
        </w:numPr>
      </w:pPr>
      <w:r w:rsidRPr="00137127">
        <w:t>Load Balancing: With multiple WFE servers, you can implement a Network Load Balancer to distribute requests evenly. This not only improves performance but also enhances reliability by preventing any single server from becoming a bottleneck.</w:t>
      </w:r>
    </w:p>
    <w:p w:rsidRPr="005714A4" w:rsidR="00A52817" w:rsidP="005714A4" w:rsidRDefault="00A52817" w14:paraId="521635D2" w14:textId="77777777">
      <w:pPr>
        <w:pStyle w:val="ListBullet"/>
        <w:numPr>
          <w:ilvl w:val="0"/>
          <w:numId w:val="26"/>
        </w:numPr>
      </w:pPr>
      <w:r w:rsidRPr="005714A4">
        <w:t>Simplified Maintenance: Maintenance tasks can be performed on one server at a time without affecting the overall availability of the SharePoint farm. This makes it easier to apply updates and perform other administrative tasks.</w:t>
      </w:r>
    </w:p>
    <w:p w:rsidRPr="00574797" w:rsidR="00A52817" w:rsidP="00A52817" w:rsidRDefault="00A52817" w14:paraId="391BA689" w14:textId="77777777">
      <w:pPr>
        <w:rPr>
          <w:rFonts w:cs="Arial"/>
        </w:rPr>
      </w:pPr>
      <w:r w:rsidRPr="00574797">
        <w:rPr>
          <w:rFonts w:cs="Arial"/>
        </w:rPr>
        <w:br w:type="page"/>
      </w:r>
    </w:p>
    <w:p w:rsidRPr="00574797" w:rsidR="00A52817" w:rsidP="794E02EC" w:rsidRDefault="00A52817" w14:paraId="74D0A929" w14:textId="0793CA55">
      <w:pPr>
        <w:pStyle w:val="Heading2"/>
        <w:rPr/>
      </w:pPr>
      <w:bookmarkStart w:name="_Toc182472379" w:id="259"/>
      <w:bookmarkStart w:name="_Toc1295078729" w:id="260"/>
      <w:bookmarkStart w:name="_Toc1646951292" w:id="2075323453"/>
      <w:r w:rsidR="00A52817">
        <w:rPr/>
        <w:t>Resource Throttling Settings and Customizations Review</w:t>
      </w:r>
      <w:bookmarkEnd w:id="259"/>
      <w:bookmarkEnd w:id="260"/>
      <w:bookmarkEnd w:id="2075323453"/>
    </w:p>
    <w:p w:rsidR="00A52817" w:rsidP="00A52817" w:rsidRDefault="00A52817" w14:paraId="03F69078" w14:textId="77777777">
      <w:pPr>
        <w:rPr>
          <w:rFonts w:cs="Arial"/>
        </w:rPr>
      </w:pPr>
      <w:r w:rsidRPr="00574797">
        <w:rPr>
          <w:rFonts w:cs="Arial"/>
        </w:rPr>
        <w:t>The objective is to assess the impact of resource throttling settings on the environment.</w:t>
      </w:r>
    </w:p>
    <w:p w:rsidR="00C4629C" w:rsidP="00C4629C" w:rsidRDefault="00C4629C" w14:paraId="0ED4DA8B" w14:textId="56EA132B">
      <w:pPr>
        <w:pStyle w:val="Heading3"/>
        <w:rPr/>
      </w:pPr>
      <w:bookmarkStart w:name="_Toc1237872668" w:id="261"/>
      <w:bookmarkStart w:name="_Toc485872395" w:id="1392597096"/>
      <w:r w:rsidR="00C4629C">
        <w:rPr/>
        <w:t>Process</w:t>
      </w:r>
      <w:bookmarkEnd w:id="261"/>
      <w:bookmarkEnd w:id="1392597096"/>
    </w:p>
    <w:p w:rsidRPr="002B29C5" w:rsidR="002B29C5" w:rsidRDefault="2E4F6E9A" w14:paraId="5D8A9466" w14:textId="5BFA673A">
      <w:pPr>
        <w:pStyle w:val="ListParagraph"/>
        <w:numPr>
          <w:ilvl w:val="0"/>
          <w:numId w:val="13"/>
        </w:numPr>
        <w:rPr>
          <w:ins w:author="Jack McGrath" w:date="2024-11-18T21:48:00Z" w16du:dateUtc="2024-11-18T21:48:06Z" w:id="262"/>
        </w:rPr>
        <w:pPrChange w:author="Jack McGrath" w:date="2024-11-18T21:47:00Z" w:id="263">
          <w:pPr/>
        </w:pPrChange>
      </w:pPr>
      <w:r>
        <w:t>Establish a remote desktop connection to the server EECSBWFE02</w:t>
      </w:r>
      <w:ins w:author="Jack McGrath" w:date="2024-11-18T21:40:00Z" w:id="264">
        <w:r w:rsidR="73464915">
          <w:t>.</w:t>
        </w:r>
      </w:ins>
    </w:p>
    <w:p w:rsidRPr="002B29C5" w:rsidR="002B29C5" w:rsidRDefault="6B03B6CD" w14:paraId="734B45BA" w14:textId="356A9976">
      <w:pPr>
        <w:pStyle w:val="ListParagraph"/>
        <w:numPr>
          <w:ilvl w:val="0"/>
          <w:numId w:val="13"/>
        </w:numPr>
        <w:rPr>
          <w:ins w:author="Jack McGrath" w:date="2024-11-18T21:48:00Z" w16du:dateUtc="2024-11-18T21:48:17Z" w:id="265"/>
          <w:rFonts w:cs="Arial"/>
        </w:rPr>
        <w:pPrChange w:author="Jack McGrath" w:date="2024-11-18T21:48:00Z" w:id="266">
          <w:pPr/>
        </w:pPrChange>
      </w:pPr>
      <w:r w:rsidRPr="11D6FD77">
        <w:rPr>
          <w:rFonts w:cs="Arial"/>
        </w:rPr>
        <w:t>O</w:t>
      </w:r>
      <w:r w:rsidRPr="11D6FD77" w:rsidR="4844BA6B">
        <w:rPr>
          <w:rFonts w:cs="Arial"/>
        </w:rPr>
        <w:t xml:space="preserve">pen Central Administration at </w:t>
      </w:r>
      <w:ins w:author="Jack McGrath" w:date="2024-11-18T21:40:00Z" w:id="267">
        <w:r w:rsidR="00EC5501">
          <w:fldChar w:fldCharType="begin"/>
        </w:r>
        <w:r w:rsidR="00EC5501">
          <w:instrText xml:space="preserve">HYPERLINK "http://eecsbwfe02:5000/default.aspx" </w:instrText>
        </w:r>
        <w:r w:rsidR="00EC5501">
          <w:fldChar w:fldCharType="separate"/>
        </w:r>
      </w:ins>
      <w:r w:rsidRPr="11D6FD77" w:rsidR="4844BA6B">
        <w:rPr>
          <w:rStyle w:val="Hyperlink"/>
          <w:i/>
          <w:iCs/>
          <w:rPrChange w:author="Jack McGrath" w:date="2024-11-18T21:40:00Z" w:id="268">
            <w:rPr>
              <w:rFonts w:cs="Arial"/>
            </w:rPr>
          </w:rPrChange>
        </w:rPr>
        <w:t>http://eecsbwfe02:5000/default.aspx</w:t>
      </w:r>
      <w:ins w:author="Jack McGrath" w:date="2024-11-18T21:40:00Z" w:id="269">
        <w:r w:rsidR="00EC5501">
          <w:fldChar w:fldCharType="end"/>
        </w:r>
        <w:r w:rsidRPr="11D6FD77" w:rsidR="19D8D59F">
          <w:rPr>
            <w:rFonts w:cs="Arial"/>
            <w:i/>
            <w:iCs/>
          </w:rPr>
          <w:t>.</w:t>
        </w:r>
      </w:ins>
    </w:p>
    <w:p w:rsidRPr="002B29C5" w:rsidR="002B29C5" w:rsidRDefault="4B337AF3" w14:paraId="53CC6AB5" w14:textId="135D0E62">
      <w:pPr>
        <w:pStyle w:val="ListParagraph"/>
        <w:numPr>
          <w:ilvl w:val="0"/>
          <w:numId w:val="13"/>
        </w:numPr>
        <w:rPr>
          <w:ins w:author="Jack McGrath" w:date="2024-11-18T21:48:00Z" w16du:dateUtc="2024-11-18T21:48:30Z" w:id="270"/>
          <w:rFonts w:cs="Arial"/>
        </w:rPr>
        <w:pPrChange w:author="Jack McGrath" w:date="2024-11-18T21:48:00Z" w:id="271">
          <w:pPr/>
        </w:pPrChange>
      </w:pPr>
      <w:r w:rsidRPr="11D6FD77">
        <w:rPr>
          <w:rFonts w:cs="Arial"/>
        </w:rPr>
        <w:t>N</w:t>
      </w:r>
      <w:r w:rsidRPr="11D6FD77" w:rsidR="4844BA6B">
        <w:rPr>
          <w:rFonts w:cs="Arial"/>
        </w:rPr>
        <w:t>avigate to “Application Management</w:t>
      </w:r>
      <w:ins w:author="Jack McGrath" w:date="2024-11-18T21:40:00Z" w:id="272">
        <w:r w:rsidRPr="11D6FD77" w:rsidR="1A0DFF54">
          <w:rPr>
            <w:rFonts w:cs="Arial"/>
          </w:rPr>
          <w:t>”.</w:t>
        </w:r>
      </w:ins>
    </w:p>
    <w:p w:rsidRPr="002B29C5" w:rsidR="002B29C5" w:rsidRDefault="74CD7AD7" w14:paraId="3EC947DB" w14:textId="1C1C37D1">
      <w:pPr>
        <w:pStyle w:val="ListParagraph"/>
        <w:numPr>
          <w:ilvl w:val="0"/>
          <w:numId w:val="13"/>
        </w:numPr>
        <w:rPr>
          <w:ins w:author="Jack McGrath" w:date="2024-11-18T21:48:00Z" w16du:dateUtc="2024-11-18T21:48:39Z" w:id="273"/>
          <w:rFonts w:cs="Arial"/>
        </w:rPr>
        <w:pPrChange w:author="Jack McGrath" w:date="2024-11-18T21:48:00Z" w:id="274">
          <w:pPr/>
        </w:pPrChange>
      </w:pPr>
      <w:r w:rsidRPr="11D6FD77">
        <w:rPr>
          <w:rFonts w:cs="Arial"/>
        </w:rPr>
        <w:t>S</w:t>
      </w:r>
      <w:r w:rsidRPr="11D6FD77" w:rsidR="4844BA6B">
        <w:rPr>
          <w:rFonts w:cs="Arial"/>
        </w:rPr>
        <w:t>elect “Manage web applications</w:t>
      </w:r>
      <w:ins w:author="Jack McGrath" w:date="2024-11-18T21:40:00Z" w:id="275">
        <w:r w:rsidRPr="11D6FD77" w:rsidR="0EC0D80D">
          <w:rPr>
            <w:rFonts w:cs="Arial"/>
          </w:rPr>
          <w:t>.</w:t>
        </w:r>
      </w:ins>
      <w:del w:author="Jack McGrath" w:date="2024-11-18T21:40:00Z" w:id="276">
        <w:r w:rsidRPr="11D6FD77" w:rsidDel="2E4F6E9A" w:rsidR="00EC5501">
          <w:rPr>
            <w:rFonts w:cs="Arial"/>
          </w:rPr>
          <w:delText>,</w:delText>
        </w:r>
      </w:del>
      <w:r w:rsidRPr="11D6FD77" w:rsidR="4844BA6B">
        <w:rPr>
          <w:rFonts w:cs="Arial"/>
        </w:rPr>
        <w:t xml:space="preserve">” </w:t>
      </w:r>
    </w:p>
    <w:p w:rsidRPr="002B29C5" w:rsidR="002B29C5" w:rsidRDefault="55EE04B5" w14:paraId="1F8D21C6" w14:textId="4013D827">
      <w:pPr>
        <w:pStyle w:val="ListParagraph"/>
        <w:numPr>
          <w:ilvl w:val="0"/>
          <w:numId w:val="13"/>
        </w:numPr>
        <w:rPr>
          <w:ins w:author="Jack McGrath" w:date="2024-11-18T21:48:00Z" w16du:dateUtc="2024-11-18T21:48:48Z" w:id="277"/>
          <w:rFonts w:cs="Arial"/>
        </w:rPr>
        <w:pPrChange w:author="Jack McGrath" w:date="2024-11-18T21:48:00Z" w:id="278">
          <w:pPr/>
        </w:pPrChange>
      </w:pPr>
      <w:r w:rsidRPr="11D6FD77">
        <w:rPr>
          <w:rFonts w:cs="Arial"/>
        </w:rPr>
        <w:t xml:space="preserve">Select </w:t>
      </w:r>
      <w:r w:rsidRPr="11D6FD77" w:rsidR="4844BA6B">
        <w:rPr>
          <w:rFonts w:cs="Arial"/>
        </w:rPr>
        <w:t>the desired web application</w:t>
      </w:r>
      <w:ins w:author="Jack McGrath" w:date="2024-11-18T21:40:00Z" w:id="279">
        <w:r w:rsidRPr="11D6FD77" w:rsidR="39C3990A">
          <w:rPr>
            <w:rFonts w:cs="Arial"/>
          </w:rPr>
          <w:t xml:space="preserve">. </w:t>
        </w:r>
      </w:ins>
    </w:p>
    <w:p w:rsidRPr="002B29C5" w:rsidR="002B29C5" w:rsidRDefault="49637A2E" w14:paraId="65357133" w14:textId="5329D4E0">
      <w:pPr>
        <w:pStyle w:val="ListParagraph"/>
        <w:numPr>
          <w:ilvl w:val="0"/>
          <w:numId w:val="13"/>
        </w:numPr>
        <w:rPr>
          <w:ins w:author="Jack McGrath" w:date="2024-11-18T21:49:00Z" w16du:dateUtc="2024-11-18T21:49:06Z" w:id="280"/>
          <w:rFonts w:cs="Arial"/>
        </w:rPr>
        <w:pPrChange w:author="Jack McGrath" w:date="2024-11-18T21:48:00Z" w:id="281">
          <w:pPr/>
        </w:pPrChange>
      </w:pPr>
      <w:r w:rsidRPr="11D6FD77">
        <w:rPr>
          <w:rFonts w:cs="Arial"/>
        </w:rPr>
        <w:t>Select</w:t>
      </w:r>
      <w:r w:rsidRPr="11D6FD77" w:rsidR="4844BA6B">
        <w:rPr>
          <w:rFonts w:cs="Arial"/>
        </w:rPr>
        <w:t xml:space="preserve"> “General Settings” </w:t>
      </w:r>
      <w:r w:rsidRPr="11D6FD77" w:rsidR="44D90543">
        <w:rPr>
          <w:rFonts w:cs="Arial"/>
        </w:rPr>
        <w:t>then</w:t>
      </w:r>
      <w:r w:rsidRPr="11D6FD77" w:rsidR="4844BA6B">
        <w:rPr>
          <w:rFonts w:cs="Arial"/>
        </w:rPr>
        <w:t xml:space="preserve"> “Resource Throttling.”</w:t>
      </w:r>
      <w:ins w:author="Jack McGrath" w:date="2024-11-18T21:49:00Z" w:id="282">
        <w:r w:rsidR="00EC5501">
          <w:br/>
        </w:r>
      </w:ins>
    </w:p>
    <w:p w:rsidR="11D6FD77" w:rsidP="11D6FD77" w:rsidRDefault="11D6FD77" w14:paraId="25F4E824" w14:textId="1458BBEF">
      <w:pPr>
        <w:rPr>
          <w:rFonts w:cs="Arial"/>
        </w:rPr>
      </w:pPr>
    </w:p>
    <w:p w:rsidRPr="00B02434" w:rsidR="00C4629C" w:rsidRDefault="00C4629C" w14:paraId="44786944" w14:textId="4C3249F2">
      <w:pPr>
        <w:pStyle w:val="Heading3"/>
        <w:rPr>
          <w:rFonts w:cs="Arial"/>
        </w:rPr>
      </w:pPr>
      <w:bookmarkStart w:name="_Toc393160701" w:id="283"/>
      <w:bookmarkStart w:name="_Toc642357460" w:id="1645988910"/>
      <w:r w:rsidR="00C4629C">
        <w:rPr/>
        <w:t>Findings</w:t>
      </w:r>
      <w:bookmarkEnd w:id="283"/>
      <w:bookmarkEnd w:id="1645988910"/>
    </w:p>
    <w:p w:rsidRPr="00574797" w:rsidR="00082E80" w:rsidP="00C4629C" w:rsidRDefault="00C80246" w14:paraId="47D20DF5" w14:textId="4460875B">
      <w:pPr>
        <w:pStyle w:val="Heading4"/>
        <w:rPr/>
      </w:pPr>
      <w:bookmarkStart w:name="_Toc1597521463" w:id="960049672"/>
      <w:r w:rsidR="00C80246">
        <w:rPr/>
        <w:t>High List View Threshold Causing Performance Issues</w:t>
      </w:r>
      <w:bookmarkEnd w:id="960049672"/>
    </w:p>
    <w:p w:rsidRPr="00574797" w:rsidR="00A52817" w:rsidRDefault="002E327B" w14:paraId="251107C3" w14:textId="7FF103DA">
      <w:pPr>
        <w:rPr>
          <w:rFonts w:cs="Arial"/>
        </w:rPr>
      </w:pPr>
      <w:ins w:author="Jack McGrath" w:date="2024-11-18T21:43:00Z" w:id="284">
        <w:r>
          <w:fldChar w:fldCharType="begin"/>
        </w:r>
        <w:r>
          <w:instrText xml:space="preserve">HYPERLINK "https://learn.microsoft.com/en-us/sharepoint/install/software-boundaries-limits-2019" </w:instrText>
        </w:r>
        <w:r>
          <w:fldChar w:fldCharType="separate"/>
        </w:r>
        <w:r w:rsidRPr="794E02EC" w:rsidR="75AADA0E">
          <w:rPr>
            <w:rFonts w:cs="Arial"/>
          </w:rPr>
          <w:t>Microsoft recommends that the List View Threshold is set to 5</w:t>
        </w:r>
        <w:r w:rsidRPr="794E02EC" w:rsidR="0F0271B5">
          <w:rPr>
            <w:rFonts w:cs="Arial"/>
          </w:rPr>
          <w:t>,</w:t>
        </w:r>
        <w:r w:rsidRPr="794E02EC" w:rsidR="75AADA0E">
          <w:rPr>
            <w:rStyle w:val="Hyperlink"/>
            <w:rFonts w:cs="Arial"/>
          </w:rPr>
          <w:t>000</w:t>
        </w:r>
        <w:r>
          <w:fldChar w:fldCharType="end"/>
        </w:r>
      </w:ins>
      <w:ins w:author="Jack McGrath" w:date="2024-11-18T21:42:00Z" w:id="285">
        <w:r w:rsidRPr="794E02EC" w:rsidR="2DE12D95">
          <w:rPr>
            <w:rFonts w:cs="Arial"/>
          </w:rPr>
          <w:t xml:space="preserve"> to maintain o</w:t>
        </w:r>
      </w:ins>
      <w:ins w:author="Jack McGrath" w:date="2024-11-18T21:43:00Z" w:id="286">
        <w:r w:rsidRPr="794E02EC" w:rsidR="2DE12D95">
          <w:rPr>
            <w:rFonts w:cs="Arial"/>
          </w:rPr>
          <w:t>ptimal user performance</w:t>
        </w:r>
      </w:ins>
      <w:ins w:author="Jack McGrath" w:date="2024-11-18T21:42:00Z" w:id="287">
        <w:r w:rsidRPr="794E02EC" w:rsidR="75AADA0E">
          <w:rPr>
            <w:rFonts w:cs="Arial"/>
          </w:rPr>
          <w:t xml:space="preserve">. </w:t>
        </w:r>
        <w:r w:rsidRPr="794E02EC" w:rsidR="5D224F6B">
          <w:rPr>
            <w:rFonts w:cs="Arial"/>
          </w:rPr>
          <w:t>ESB’s configuration of this setting has the value increased to 150,000</w:t>
        </w:r>
      </w:ins>
      <w:del w:author="Jack McGrath" w:date="2024-11-18T21:42:00Z" w:id="288">
        <w:r w:rsidRPr="794E02EC" w:rsidDel="002E327B">
          <w:rPr>
            <w:rFonts w:cs="Arial"/>
          </w:rPr>
          <w:delText xml:space="preserve">List view threshold </w:delText>
        </w:r>
        <w:r w:rsidRPr="794E02EC" w:rsidDel="00A52817">
          <w:rPr>
            <w:rFonts w:cs="Arial"/>
          </w:rPr>
          <w:delText>is increased to 150,000 from 5000 which is default and recommended</w:delText>
        </w:r>
      </w:del>
      <w:r w:rsidRPr="794E02EC" w:rsidR="00A52817">
        <w:rPr>
          <w:rFonts w:cs="Arial"/>
        </w:rPr>
        <w:t xml:space="preserve">. </w:t>
      </w:r>
      <w:del w:author="Jack McGrath" w:date="2024-11-18T21:43:00Z" w:id="289">
        <w:r w:rsidRPr="794E02EC" w:rsidDel="00A52817">
          <w:rPr>
            <w:rFonts w:cs="Arial"/>
          </w:rPr>
          <w:delText xml:space="preserve">The primary reason for the SharePoint List View Threshold is to maintain optimal user performance. </w:delText>
        </w:r>
      </w:del>
      <w:r w:rsidRPr="794E02EC" w:rsidR="00A52817">
        <w:rPr>
          <w:rFonts w:cs="Arial"/>
        </w:rPr>
        <w:t>When large lists are queried, they can consume significant server resources, potentially impacting the performance of the entire SharePoint site.</w:t>
      </w:r>
    </w:p>
    <w:p w:rsidRPr="00574797" w:rsidR="00A52817" w:rsidP="00A52817" w:rsidRDefault="00A52817" w14:paraId="19639836" w14:textId="2CC13384">
      <w:pPr>
        <w:rPr>
          <w:rFonts w:cs="Arial"/>
        </w:rPr>
      </w:pPr>
      <w:r w:rsidRPr="794E02EC">
        <w:rPr>
          <w:rFonts w:cs="Arial"/>
        </w:rPr>
        <w:t xml:space="preserve">Below is </w:t>
      </w:r>
      <w:r w:rsidRPr="794E02EC" w:rsidR="7985D147">
        <w:rPr>
          <w:rFonts w:cs="Arial"/>
        </w:rPr>
        <w:t xml:space="preserve">the </w:t>
      </w:r>
      <w:r w:rsidRPr="794E02EC">
        <w:rPr>
          <w:rFonts w:cs="Arial"/>
        </w:rPr>
        <w:t>Resource Throttling configuration in the SharePoint Central Administration</w:t>
      </w:r>
      <w:r w:rsidRPr="794E02EC" w:rsidR="3A7553CA">
        <w:rPr>
          <w:rFonts w:cs="Arial"/>
        </w:rPr>
        <w:t>.</w:t>
      </w:r>
      <w:r>
        <w:rPr>
          <w:noProof/>
        </w:rPr>
        <w:drawing>
          <wp:inline distT="0" distB="0" distL="0" distR="0" wp14:anchorId="359EA136" wp14:editId="35793731">
            <wp:extent cx="5731510" cy="2086610"/>
            <wp:effectExtent l="0" t="0" r="2540" b="8890"/>
            <wp:docPr id="129260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1510" cy="2086610"/>
                    </a:xfrm>
                    <a:prstGeom prst="rect">
                      <a:avLst/>
                    </a:prstGeom>
                  </pic:spPr>
                </pic:pic>
              </a:graphicData>
            </a:graphic>
          </wp:inline>
        </w:drawing>
      </w:r>
    </w:p>
    <w:p w:rsidRPr="00574797" w:rsidR="00A52817" w:rsidP="00A52817" w:rsidRDefault="00A52817" w14:paraId="1CD31753" w14:textId="2E152BA5">
      <w:pPr>
        <w:rPr>
          <w:rFonts w:cs="Arial"/>
        </w:rPr>
      </w:pPr>
      <w:r w:rsidRPr="794E02EC">
        <w:rPr>
          <w:rFonts w:cs="Arial"/>
        </w:rPr>
        <w:t>The following warning in the SharePoint ECS Investigations library indicates that the list view threshold has been exceeded</w:t>
      </w:r>
      <w:r w:rsidRPr="794E02EC" w:rsidR="4C463118">
        <w:rPr>
          <w:rFonts w:cs="Arial"/>
        </w:rPr>
        <w:t>.</w:t>
      </w:r>
      <w:r>
        <w:rPr>
          <w:noProof/>
        </w:rPr>
        <w:drawing>
          <wp:inline distT="0" distB="0" distL="0" distR="0" wp14:anchorId="6014F0C4" wp14:editId="0EE77F90">
            <wp:extent cx="5731510" cy="1344340"/>
            <wp:effectExtent l="0" t="0" r="2540" b="8255"/>
            <wp:docPr id="156333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1344340"/>
                    </a:xfrm>
                    <a:prstGeom prst="rect">
                      <a:avLst/>
                    </a:prstGeom>
                  </pic:spPr>
                </pic:pic>
              </a:graphicData>
            </a:graphic>
          </wp:inline>
        </w:drawing>
      </w:r>
    </w:p>
    <w:p w:rsidRPr="00574797" w:rsidR="00A52817" w:rsidP="00A52817" w:rsidRDefault="00A52817" w14:paraId="69329E78" w14:textId="77777777">
      <w:pPr>
        <w:rPr>
          <w:rFonts w:cs="Arial"/>
        </w:rPr>
      </w:pPr>
    </w:p>
    <w:p w:rsidRPr="00574797" w:rsidR="00A52817" w:rsidP="59202128" w:rsidRDefault="00A52817" w14:paraId="55F66132" w14:textId="77777777">
      <w:pPr>
        <w:pStyle w:val="Heading3"/>
        <w:rPr>
          <w:rFonts w:cs="Arial"/>
        </w:rPr>
      </w:pPr>
      <w:bookmarkStart w:name="_Toc1860174609" w:id="305456012"/>
      <w:r w:rsidR="00A52817">
        <w:rPr/>
        <w:t>Recommendations</w:t>
      </w:r>
      <w:bookmarkEnd w:id="305456012"/>
    </w:p>
    <w:p w:rsidRPr="00574797" w:rsidR="00A52817" w:rsidP="794E02EC" w:rsidRDefault="006C6832" w14:paraId="48B3780F" w14:textId="0AE60213">
      <w:pPr>
        <w:pStyle w:val="ListBullet"/>
        <w:numPr>
          <w:ilvl w:val="0"/>
          <w:numId w:val="22"/>
        </w:numPr>
      </w:pPr>
      <w:r>
        <w:t xml:space="preserve">As per the Microsoft recommendations included in this article </w:t>
      </w:r>
      <w:hyperlink r:id="rId44">
        <w:r w:rsidRPr="794E02EC">
          <w:rPr>
            <w:rStyle w:val="Hyperlink"/>
          </w:rPr>
          <w:t>Software boundaries and limits for SharePoint Servers 2016 and 2019 - SharePoint Server | Microsoft Learn</w:t>
        </w:r>
      </w:hyperlink>
      <w:r>
        <w:t xml:space="preserve"> </w:t>
      </w:r>
      <w:r w:rsidR="001F09F1">
        <w:t>list view threshold should be limit</w:t>
      </w:r>
      <w:r w:rsidR="32E2E04E">
        <w:t>ed</w:t>
      </w:r>
      <w:r w:rsidR="001F09F1">
        <w:t xml:space="preserve"> to 5000</w:t>
      </w:r>
      <w:r w:rsidR="15E72B37">
        <w:t>.</w:t>
      </w:r>
      <w:r w:rsidR="00A52817">
        <w:br/>
      </w:r>
    </w:p>
    <w:p w:rsidRPr="00574797" w:rsidR="00A52817" w:rsidP="794E02EC" w:rsidRDefault="003C7AEF" w14:paraId="165424D2" w14:textId="4B19F6C0">
      <w:pPr>
        <w:pStyle w:val="ListBullet"/>
        <w:numPr>
          <w:ilvl w:val="0"/>
          <w:numId w:val="22"/>
        </w:numPr>
        <w:rPr>
          <w:rFonts w:cs="Arial"/>
        </w:rPr>
      </w:pPr>
      <w:r w:rsidRPr="794E02EC">
        <w:rPr>
          <w:rFonts w:cs="Arial"/>
        </w:rPr>
        <w:t>The main document libraries contributing to these issues are ECS Investigations in Compliance and Investigations, and Services Documents in Early Childhood Services. The best approach is to manage permissions via folders and limit the records returned in library views by adding filters. More recommendations can be found in the section on Resource Throttling Settings and Customizations Review.</w:t>
      </w:r>
      <w:r w:rsidR="00A52817">
        <w:br/>
      </w:r>
    </w:p>
    <w:p w:rsidRPr="00574797" w:rsidR="00A52817" w:rsidP="794E02EC" w:rsidRDefault="00A52817" w14:paraId="67FBA1D0" w14:textId="3D48AD48">
      <w:pPr>
        <w:pStyle w:val="ListBullet"/>
        <w:numPr>
          <w:ilvl w:val="0"/>
          <w:numId w:val="22"/>
        </w:numPr>
        <w:rPr>
          <w:rFonts w:cs="Arial"/>
        </w:rPr>
      </w:pPr>
      <w:r w:rsidRPr="794E02EC">
        <w:rPr>
          <w:rFonts w:cs="Arial"/>
        </w:rPr>
        <w:t>Limit the list view threshold to 5000 or a slightly higher value, as the current configuration is not recommended. While a SharePoint 2019 document library can hold up to 3 million files, the library structure should ensure that any query returns fewer than 5000 records. The list view threshold should only be reduced after making the necessary changes. Best practices for organizing documents in the library are detailed in the SharePoint Libraries Availability Analysis section.</w:t>
      </w:r>
    </w:p>
    <w:p w:rsidRPr="00574797" w:rsidR="00A52817" w:rsidP="00A52817" w:rsidRDefault="00A52817" w14:paraId="3B7BA2EC" w14:textId="77777777">
      <w:pPr>
        <w:rPr>
          <w:rFonts w:cs="Arial"/>
        </w:rPr>
      </w:pPr>
    </w:p>
    <w:p w:rsidRPr="00574797" w:rsidR="00A52817" w:rsidP="00A52817" w:rsidRDefault="00A52817" w14:paraId="7871F10E" w14:textId="77777777">
      <w:pPr>
        <w:ind w:left="720"/>
        <w:rPr>
          <w:rFonts w:cs="Arial"/>
        </w:rPr>
      </w:pPr>
    </w:p>
    <w:p w:rsidRPr="00574797" w:rsidR="00A52817" w:rsidP="00A52817" w:rsidRDefault="00A52817" w14:paraId="463996C7" w14:textId="77777777">
      <w:pPr>
        <w:rPr>
          <w:rFonts w:cs="Arial"/>
        </w:rPr>
      </w:pPr>
      <w:r w:rsidRPr="00574797">
        <w:rPr>
          <w:rFonts w:cs="Arial"/>
        </w:rPr>
        <w:br w:type="page"/>
      </w:r>
    </w:p>
    <w:p w:rsidRPr="00574797" w:rsidR="00A52817" w:rsidP="00A8388D" w:rsidRDefault="00A52817" w14:paraId="2A5A3154" w14:textId="44C9EB59">
      <w:pPr>
        <w:pStyle w:val="Heading2"/>
        <w:rPr/>
      </w:pPr>
      <w:bookmarkStart w:name="_Toc182472380" w:id="290"/>
      <w:bookmarkStart w:name="_Toc1548221038" w:id="291"/>
      <w:bookmarkStart w:name="_Toc51936000" w:id="553941857"/>
      <w:r w:rsidR="00A52817">
        <w:rPr/>
        <w:t>SharePoint Libraries Availability Analysis</w:t>
      </w:r>
      <w:bookmarkEnd w:id="290"/>
      <w:bookmarkEnd w:id="291"/>
      <w:bookmarkEnd w:id="553941857"/>
    </w:p>
    <w:p w:rsidR="00A52817" w:rsidP="00A52817" w:rsidRDefault="00A52817" w14:paraId="61231F9B" w14:textId="77777777">
      <w:pPr>
        <w:rPr>
          <w:ins w:author="Jack McGrath" w:date="2024-11-18T21:43:00Z" w16du:dateUtc="2024-11-18T21:43:58Z" w:id="292"/>
          <w:rFonts w:cs="Arial"/>
        </w:rPr>
      </w:pPr>
      <w:r w:rsidRPr="794E02EC">
        <w:rPr>
          <w:rFonts w:cs="Arial"/>
        </w:rPr>
        <w:t>The goal is to analyse and recommend best practices to ensure the availability of SharePoint and RecordPoint lists and libraries.</w:t>
      </w:r>
    </w:p>
    <w:p w:rsidR="794E02EC" w:rsidP="794E02EC" w:rsidRDefault="794E02EC" w14:paraId="3D2E4517" w14:textId="085D4C37">
      <w:pPr>
        <w:rPr>
          <w:rFonts w:cs="Arial"/>
        </w:rPr>
      </w:pPr>
    </w:p>
    <w:p w:rsidR="00774030" w:rsidP="59202128" w:rsidRDefault="603825A5" w14:paraId="2F6B572E" w14:textId="6A080215">
      <w:pPr>
        <w:pStyle w:val="Heading3"/>
        <w:rPr>
          <w:del w:author="Jack McGrath" w:date="2024-11-18T21:50:00Z" w16du:dateUtc="2024-11-18T21:50:55Z" w:id="575604082"/>
        </w:rPr>
      </w:pPr>
      <w:bookmarkStart w:name="_Toc107891854" w:id="294"/>
      <w:bookmarkStart w:name="_Toc740267804" w:id="1452034999"/>
      <w:r w:rsidR="603825A5">
        <w:rPr/>
        <w:t>Process</w:t>
      </w:r>
      <w:bookmarkEnd w:id="294"/>
      <w:bookmarkEnd w:id="1452034999"/>
    </w:p>
    <w:p w:rsidR="009154E6" w:rsidRDefault="1CA9F67A" w14:paraId="0D33331A" w14:textId="3D2F0FFC">
      <w:pPr>
        <w:pStyle w:val="ListParagraph"/>
        <w:numPr>
          <w:ilvl w:val="0"/>
          <w:numId w:val="10"/>
        </w:numPr>
        <w:rPr>
          <w:ins w:author="Jack McGrath" w:date="2024-11-18T21:51:00Z" w16du:dateUtc="2024-11-18T21:51:18Z" w:id="295"/>
        </w:rPr>
        <w:pPrChange w:author="Jack McGrath" w:date="2024-11-18T21:51:00Z" w:id="296">
          <w:pPr/>
        </w:pPrChange>
      </w:pPr>
      <w:r>
        <w:t>Navigate to the SharePoint site</w:t>
      </w:r>
      <w:r w:rsidR="3D7A0F92">
        <w:t>.</w:t>
      </w:r>
    </w:p>
    <w:p w:rsidR="009154E6" w:rsidRDefault="639D53F5" w14:paraId="1B05EA9D" w14:textId="29FEB0BD">
      <w:pPr>
        <w:pStyle w:val="ListParagraph"/>
        <w:numPr>
          <w:ilvl w:val="0"/>
          <w:numId w:val="10"/>
        </w:numPr>
        <w:pPrChange w:author="Jack McGrath" w:date="2024-11-18T21:51:00Z" w:id="297">
          <w:pPr/>
        </w:pPrChange>
      </w:pPr>
      <w:r>
        <w:t>O</w:t>
      </w:r>
      <w:r w:rsidR="1CA9F67A">
        <w:t>pen the document library for which you want to check version settings.</w:t>
      </w:r>
    </w:p>
    <w:p w:rsidR="009154E6" w:rsidRDefault="6D3CF16D" w14:paraId="2C2EB3FC" w14:textId="53901842">
      <w:pPr>
        <w:pStyle w:val="ListParagraph"/>
        <w:numPr>
          <w:ilvl w:val="0"/>
          <w:numId w:val="10"/>
        </w:numPr>
        <w:rPr>
          <w:ins w:author="Jack McGrath" w:date="2024-11-18T21:44:00Z" w16du:dateUtc="2024-11-18T21:44:01Z" w:id="298"/>
        </w:rPr>
        <w:pPrChange w:author="Jack McGrath" w:date="2024-11-18T21:51:00Z" w:id="299">
          <w:pPr/>
        </w:pPrChange>
      </w:pPr>
      <w:r>
        <w:t>I</w:t>
      </w:r>
      <w:r w:rsidR="1CA9F67A">
        <w:t>n the Library Settings page, under the General Settings section, click on Versioning settings.</w:t>
      </w:r>
    </w:p>
    <w:p w:rsidR="009154E6" w:rsidP="008342AB" w:rsidRDefault="008342AB" w14:paraId="6403DE6F" w14:textId="77FC1469">
      <w:r>
        <w:t xml:space="preserve"> </w:t>
      </w:r>
    </w:p>
    <w:p w:rsidRPr="009154E6" w:rsidR="00774030" w:rsidRDefault="00774030" w14:paraId="05470A67" w14:textId="4831BEFA">
      <w:pPr>
        <w:pStyle w:val="Heading3"/>
        <w:rPr>
          <w:rFonts w:cs="Arial"/>
        </w:rPr>
      </w:pPr>
      <w:bookmarkStart w:name="_Toc1454114228" w:id="300"/>
      <w:bookmarkStart w:name="_Toc825144216" w:id="433795581"/>
      <w:r w:rsidR="00774030">
        <w:rPr/>
        <w:t>Findings</w:t>
      </w:r>
      <w:bookmarkEnd w:id="300"/>
      <w:bookmarkEnd w:id="433795581"/>
    </w:p>
    <w:p w:rsidRPr="00574797" w:rsidR="0052275F" w:rsidP="00774030" w:rsidRDefault="002A2628" w14:paraId="0CF4A16D" w14:textId="6140689A">
      <w:pPr>
        <w:pStyle w:val="Heading4"/>
        <w:rPr/>
      </w:pPr>
      <w:bookmarkStart w:name="_Toc1794555268" w:id="170340083"/>
      <w:r w:rsidR="002A2628">
        <w:rPr/>
        <w:t>Resource-Intensive Views Impacting Library Performance</w:t>
      </w:r>
      <w:bookmarkEnd w:id="170340083"/>
    </w:p>
    <w:p w:rsidR="00524212" w:rsidP="00A52817" w:rsidRDefault="00A52817" w14:paraId="63D096C5" w14:textId="26AC637E">
      <w:pPr>
        <w:rPr>
          <w:rFonts w:cs="Arial"/>
        </w:rPr>
      </w:pPr>
      <w:r w:rsidRPr="00574797">
        <w:rPr>
          <w:rFonts w:cs="Arial"/>
        </w:rPr>
        <w:t>The ECS Investigations library contains approximately 60,000 documents, with many views returning more than 5,000 documents in a single query. Notably, the 'AllDocsNoFolders' view, which returns documents without folders, should not be accessible to non-admin users as it significantly impacts performance.</w:t>
      </w:r>
    </w:p>
    <w:p w:rsidRPr="00574797" w:rsidR="00524212" w:rsidP="00524212" w:rsidRDefault="00524212" w14:paraId="0F173391" w14:textId="77777777">
      <w:pPr>
        <w:pStyle w:val="Heading4"/>
        <w:rPr/>
      </w:pPr>
      <w:bookmarkStart w:name="_Toc1114337605" w:id="198548616"/>
      <w:r w:rsidR="00524212">
        <w:rPr/>
        <w:t>Excessive Versioning in SharePoint Libraries Consuming Space</w:t>
      </w:r>
      <w:bookmarkEnd w:id="198548616"/>
    </w:p>
    <w:p w:rsidR="00483AC9" w:rsidP="00A52817" w:rsidRDefault="00483AC9" w14:paraId="64751FC2" w14:textId="47E2B1BC">
      <w:pPr>
        <w:rPr>
          <w:rFonts w:cs="Arial"/>
        </w:rPr>
      </w:pPr>
      <w:r w:rsidRPr="00574797">
        <w:rPr>
          <w:rFonts w:cs="Arial"/>
        </w:rPr>
        <w:t>Below is a list of Libraries with more documents</w:t>
      </w:r>
    </w:p>
    <w:tbl>
      <w:tblPr>
        <w:tblStyle w:val="TableGrid"/>
        <w:tblW w:w="9724" w:type="dxa"/>
        <w:tblLook w:val="04A0" w:firstRow="1" w:lastRow="0" w:firstColumn="1" w:lastColumn="0" w:noHBand="0" w:noVBand="1"/>
      </w:tblPr>
      <w:tblGrid>
        <w:gridCol w:w="4962"/>
        <w:gridCol w:w="2355"/>
        <w:gridCol w:w="1330"/>
        <w:gridCol w:w="1077"/>
      </w:tblGrid>
      <w:tr w:rsidRPr="00574797" w:rsidR="00483AC9" w:rsidTr="00483AC9" w14:paraId="2F5F9FD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rsidRPr="00784A24" w:rsidR="00483AC9" w:rsidP="00483AC9" w:rsidRDefault="00483AC9" w14:paraId="0579F03D" w14:textId="405B4B90">
            <w:pPr>
              <w:rPr>
                <w:bCs/>
              </w:rPr>
            </w:pPr>
            <w:r w:rsidRPr="00784A24">
              <w:rPr>
                <w:rFonts w:cs="Arial"/>
                <w:bCs/>
              </w:rPr>
              <w:t>Site Name</w:t>
            </w:r>
          </w:p>
        </w:tc>
        <w:tc>
          <w:tcPr>
            <w:tcW w:w="2355" w:type="dxa"/>
          </w:tcPr>
          <w:p w:rsidRPr="00784A24" w:rsidR="00483AC9" w:rsidP="00483AC9" w:rsidRDefault="00483AC9" w14:paraId="3201FE0C" w14:textId="783A28B6">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Library Name</w:t>
            </w:r>
          </w:p>
        </w:tc>
        <w:tc>
          <w:tcPr>
            <w:tcW w:w="1330" w:type="dxa"/>
          </w:tcPr>
          <w:p w:rsidRPr="00784A24" w:rsidR="00483AC9" w:rsidP="00483AC9" w:rsidRDefault="00483AC9" w14:paraId="117BDA72" w14:textId="21F95E66">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Documents</w:t>
            </w:r>
          </w:p>
        </w:tc>
        <w:tc>
          <w:tcPr>
            <w:tcW w:w="1077" w:type="dxa"/>
          </w:tcPr>
          <w:p w:rsidRPr="00784A24" w:rsidR="00483AC9" w:rsidP="00483AC9" w:rsidRDefault="00483AC9" w14:paraId="5777F0D9" w14:textId="06741B1B">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Versions</w:t>
            </w:r>
          </w:p>
        </w:tc>
      </w:tr>
      <w:tr w:rsidRPr="00574797" w:rsidR="00483AC9" w:rsidTr="00483AC9" w14:paraId="516D50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rsidRPr="00574797" w:rsidR="00483AC9" w:rsidP="00483AC9" w:rsidRDefault="00483AC9" w14:paraId="6A5CC1A3" w14:textId="77777777">
            <w:pPr>
              <w:rPr>
                <w:rFonts w:cs="Arial"/>
              </w:rPr>
            </w:pPr>
            <w:r w:rsidRPr="00574797">
              <w:rPr>
                <w:rFonts w:cs="Arial"/>
              </w:rPr>
              <w:t>Early Childhood Services</w:t>
            </w:r>
          </w:p>
          <w:p w:rsidRPr="00574797" w:rsidR="00483AC9" w:rsidP="00483AC9" w:rsidRDefault="00483AC9" w14:paraId="0283708B" w14:textId="037D6DE0">
            <w:r w:rsidRPr="00574797">
              <w:rPr>
                <w:rFonts w:cs="Arial"/>
              </w:rPr>
              <w:t>http://eecsrsb2019-teams.sa.gov.au/ecsaar</w:t>
            </w:r>
          </w:p>
        </w:tc>
        <w:tc>
          <w:tcPr>
            <w:tcW w:w="2355" w:type="dxa"/>
          </w:tcPr>
          <w:p w:rsidRPr="00574797" w:rsidR="00483AC9" w:rsidP="00483AC9" w:rsidRDefault="00483AC9" w14:paraId="078146E3" w14:textId="00A0A18C">
            <w:pPr>
              <w:cnfStyle w:val="000000100000" w:firstRow="0" w:lastRow="0" w:firstColumn="0" w:lastColumn="0" w:oddVBand="0" w:evenVBand="0" w:oddHBand="1" w:evenHBand="0" w:firstRowFirstColumn="0" w:firstRowLastColumn="0" w:lastRowFirstColumn="0" w:lastRowLastColumn="0"/>
            </w:pPr>
            <w:r w:rsidRPr="00574797">
              <w:rPr>
                <w:rFonts w:cs="Arial"/>
              </w:rPr>
              <w:t>Services Documents</w:t>
            </w:r>
          </w:p>
        </w:tc>
        <w:tc>
          <w:tcPr>
            <w:tcW w:w="1330" w:type="dxa"/>
          </w:tcPr>
          <w:p w:rsidRPr="00574797" w:rsidR="00483AC9" w:rsidP="00483AC9" w:rsidRDefault="00483AC9" w14:paraId="05892366" w14:textId="2A02D578">
            <w:pPr>
              <w:cnfStyle w:val="000000100000" w:firstRow="0" w:lastRow="0" w:firstColumn="0" w:lastColumn="0" w:oddVBand="0" w:evenVBand="0" w:oddHBand="1" w:evenHBand="0" w:firstRowFirstColumn="0" w:firstRowLastColumn="0" w:lastRowFirstColumn="0" w:lastRowLastColumn="0"/>
            </w:pPr>
            <w:r w:rsidRPr="00574797">
              <w:rPr>
                <w:rFonts w:cs="Arial"/>
              </w:rPr>
              <w:t>237279</w:t>
            </w:r>
          </w:p>
        </w:tc>
        <w:tc>
          <w:tcPr>
            <w:tcW w:w="1077" w:type="dxa"/>
          </w:tcPr>
          <w:p w:rsidRPr="00574797" w:rsidR="00483AC9" w:rsidP="00483AC9" w:rsidRDefault="00483AC9" w14:paraId="791FBB9C" w14:textId="04FABE00">
            <w:pPr>
              <w:cnfStyle w:val="000000100000" w:firstRow="0" w:lastRow="0" w:firstColumn="0" w:lastColumn="0" w:oddVBand="0" w:evenVBand="0" w:oddHBand="1" w:evenHBand="0" w:firstRowFirstColumn="0" w:firstRowLastColumn="0" w:lastRowFirstColumn="0" w:lastRowLastColumn="0"/>
            </w:pPr>
            <w:r w:rsidRPr="00574797">
              <w:rPr>
                <w:rFonts w:cs="Arial"/>
              </w:rPr>
              <w:t>50</w:t>
            </w:r>
          </w:p>
        </w:tc>
      </w:tr>
      <w:tr w:rsidRPr="00574797" w:rsidR="00483AC9" w:rsidTr="00483AC9" w14:paraId="6C457B7A" w14:textId="77777777">
        <w:trPr>
          <w:trHeight w:val="300"/>
        </w:trPr>
        <w:tc>
          <w:tcPr>
            <w:cnfStyle w:val="001000000000" w:firstRow="0" w:lastRow="0" w:firstColumn="1" w:lastColumn="0" w:oddVBand="0" w:evenVBand="0" w:oddHBand="0" w:evenHBand="0" w:firstRowFirstColumn="0" w:firstRowLastColumn="0" w:lastRowFirstColumn="0" w:lastRowLastColumn="0"/>
            <w:tcW w:w="4962" w:type="dxa"/>
          </w:tcPr>
          <w:p w:rsidRPr="00574797" w:rsidR="00483AC9" w:rsidP="00483AC9" w:rsidRDefault="00483AC9" w14:paraId="18FABFF0" w14:textId="77777777">
            <w:pPr>
              <w:rPr>
                <w:rFonts w:cs="Arial"/>
              </w:rPr>
            </w:pPr>
            <w:r w:rsidRPr="00574797">
              <w:rPr>
                <w:rFonts w:cs="Arial"/>
              </w:rPr>
              <w:t>Compliance and Investigations</w:t>
            </w:r>
          </w:p>
          <w:p w:rsidRPr="00574797" w:rsidR="00483AC9" w:rsidP="00483AC9" w:rsidRDefault="00483AC9" w14:paraId="69A7C9B1" w14:textId="66A20FFC">
            <w:r w:rsidRPr="00574797">
              <w:rPr>
                <w:rFonts w:cs="Arial"/>
              </w:rPr>
              <w:t>http://eecsrsb2019-teams.sa.gov.au/complaints</w:t>
            </w:r>
          </w:p>
        </w:tc>
        <w:tc>
          <w:tcPr>
            <w:tcW w:w="2355" w:type="dxa"/>
          </w:tcPr>
          <w:p w:rsidRPr="00574797" w:rsidR="00483AC9" w:rsidP="00483AC9" w:rsidRDefault="00483AC9" w14:paraId="64F184FB" w14:textId="6D849BF5">
            <w:pPr>
              <w:cnfStyle w:val="000000000000" w:firstRow="0" w:lastRow="0" w:firstColumn="0" w:lastColumn="0" w:oddVBand="0" w:evenVBand="0" w:oddHBand="0" w:evenHBand="0" w:firstRowFirstColumn="0" w:firstRowLastColumn="0" w:lastRowFirstColumn="0" w:lastRowLastColumn="0"/>
            </w:pPr>
            <w:r w:rsidRPr="00574797">
              <w:rPr>
                <w:rFonts w:cs="Arial"/>
              </w:rPr>
              <w:t>ECS Investigations</w:t>
            </w:r>
          </w:p>
        </w:tc>
        <w:tc>
          <w:tcPr>
            <w:tcW w:w="1330" w:type="dxa"/>
          </w:tcPr>
          <w:p w:rsidRPr="00574797" w:rsidR="00483AC9" w:rsidP="00483AC9" w:rsidRDefault="00483AC9" w14:paraId="208790CA" w14:textId="65DAF100">
            <w:pPr>
              <w:cnfStyle w:val="000000000000" w:firstRow="0" w:lastRow="0" w:firstColumn="0" w:lastColumn="0" w:oddVBand="0" w:evenVBand="0" w:oddHBand="0" w:evenHBand="0" w:firstRowFirstColumn="0" w:firstRowLastColumn="0" w:lastRowFirstColumn="0" w:lastRowLastColumn="0"/>
            </w:pPr>
            <w:r w:rsidRPr="00574797">
              <w:rPr>
                <w:rFonts w:cs="Arial"/>
              </w:rPr>
              <w:t>64655</w:t>
            </w:r>
          </w:p>
        </w:tc>
        <w:tc>
          <w:tcPr>
            <w:tcW w:w="1077" w:type="dxa"/>
          </w:tcPr>
          <w:p w:rsidRPr="00574797" w:rsidR="00483AC9" w:rsidP="00483AC9" w:rsidRDefault="00483AC9" w14:paraId="43DC2C87" w14:textId="7777777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200</w:t>
            </w:r>
          </w:p>
          <w:p w:rsidRPr="00574797" w:rsidR="00483AC9" w:rsidP="00483AC9" w:rsidRDefault="00483AC9" w14:paraId="0BCA55AD" w14:textId="1B5C6D5C">
            <w:pPr>
              <w:cnfStyle w:val="000000000000" w:firstRow="0" w:lastRow="0" w:firstColumn="0" w:lastColumn="0" w:oddVBand="0" w:evenVBand="0" w:oddHBand="0" w:evenHBand="0" w:firstRowFirstColumn="0" w:firstRowLastColumn="0" w:lastRowFirstColumn="0" w:lastRowLastColumn="0"/>
            </w:pPr>
          </w:p>
        </w:tc>
      </w:tr>
      <w:tr w:rsidRPr="00574797" w:rsidR="00483AC9" w:rsidTr="00483AC9" w14:paraId="0EEF40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rsidRPr="00574797" w:rsidR="00483AC9" w:rsidP="00483AC9" w:rsidRDefault="00483AC9" w14:paraId="36B2E89E" w14:textId="77777777">
            <w:pPr>
              <w:rPr>
                <w:rFonts w:cs="Arial"/>
              </w:rPr>
            </w:pPr>
            <w:r w:rsidRPr="00574797">
              <w:rPr>
                <w:rFonts w:cs="Arial"/>
              </w:rPr>
              <w:t>Schools</w:t>
            </w:r>
          </w:p>
          <w:p w:rsidRPr="00574797" w:rsidR="00483AC9" w:rsidP="00483AC9" w:rsidRDefault="00483AC9" w14:paraId="409EE8E9" w14:textId="0892D430">
            <w:r w:rsidRPr="00574797">
              <w:rPr>
                <w:rFonts w:cs="Arial"/>
              </w:rPr>
              <w:t>http://eecsrsb2019-teams.sa.gov.au/schools</w:t>
            </w:r>
          </w:p>
        </w:tc>
        <w:tc>
          <w:tcPr>
            <w:tcW w:w="2355" w:type="dxa"/>
          </w:tcPr>
          <w:p w:rsidRPr="00574797" w:rsidR="00483AC9" w:rsidP="00483AC9" w:rsidRDefault="00483AC9" w14:paraId="2B5A1A92" w14:textId="31C3998E">
            <w:pPr>
              <w:cnfStyle w:val="000000100000" w:firstRow="0" w:lastRow="0" w:firstColumn="0" w:lastColumn="0" w:oddVBand="0" w:evenVBand="0" w:oddHBand="1" w:evenHBand="0" w:firstRowFirstColumn="0" w:firstRowLastColumn="0" w:lastRowFirstColumn="0" w:lastRowLastColumn="0"/>
            </w:pPr>
            <w:r w:rsidRPr="00574797">
              <w:rPr>
                <w:rFonts w:cs="Arial"/>
              </w:rPr>
              <w:t>School Documents</w:t>
            </w:r>
          </w:p>
        </w:tc>
        <w:tc>
          <w:tcPr>
            <w:tcW w:w="1330" w:type="dxa"/>
          </w:tcPr>
          <w:p w:rsidRPr="00574797" w:rsidR="00483AC9" w:rsidP="00483AC9" w:rsidRDefault="00483AC9" w14:paraId="3ABA2A68" w14:textId="252890DB">
            <w:pPr>
              <w:cnfStyle w:val="000000100000" w:firstRow="0" w:lastRow="0" w:firstColumn="0" w:lastColumn="0" w:oddVBand="0" w:evenVBand="0" w:oddHBand="1" w:evenHBand="0" w:firstRowFirstColumn="0" w:firstRowLastColumn="0" w:lastRowFirstColumn="0" w:lastRowLastColumn="0"/>
            </w:pPr>
            <w:r w:rsidRPr="00574797">
              <w:rPr>
                <w:rFonts w:cs="Arial"/>
              </w:rPr>
              <w:t>61864</w:t>
            </w:r>
          </w:p>
        </w:tc>
        <w:tc>
          <w:tcPr>
            <w:tcW w:w="1077" w:type="dxa"/>
          </w:tcPr>
          <w:p w:rsidRPr="00574797" w:rsidR="00483AC9" w:rsidP="00483AC9" w:rsidRDefault="00483AC9" w14:paraId="12F9A9AE" w14:textId="4C955F65">
            <w:pPr>
              <w:cnfStyle w:val="000000100000" w:firstRow="0" w:lastRow="0" w:firstColumn="0" w:lastColumn="0" w:oddVBand="0" w:evenVBand="0" w:oddHBand="1" w:evenHBand="0" w:firstRowFirstColumn="0" w:firstRowLastColumn="0" w:lastRowFirstColumn="0" w:lastRowLastColumn="0"/>
            </w:pPr>
            <w:r w:rsidRPr="00574797">
              <w:rPr>
                <w:rFonts w:cs="Arial"/>
              </w:rPr>
              <w:t>5</w:t>
            </w:r>
          </w:p>
        </w:tc>
      </w:tr>
    </w:tbl>
    <w:p w:rsidRPr="00574797" w:rsidR="00A52817" w:rsidP="00A52817" w:rsidRDefault="1B56617B" w14:paraId="3B814469" w14:textId="77777777">
      <w:pPr>
        <w:rPr>
          <w:rFonts w:cs="Arial"/>
        </w:rPr>
      </w:pPr>
      <w:r w:rsidRPr="11D6FD77">
        <w:rPr>
          <w:rFonts w:cs="Arial"/>
        </w:rPr>
        <w:t>Having documents with more than 10 versions in a SharePoint library can impact both SharePoint and RecordPoint in several ways:</w:t>
      </w:r>
    </w:p>
    <w:p w:rsidR="11D6FD77" w:rsidP="11D6FD77" w:rsidRDefault="11D6FD77" w14:paraId="2FB3907E" w14:textId="1FA58D19">
      <w:pPr>
        <w:rPr>
          <w:ins w:author="Jack McGrath" w:date="2024-11-18T21:52:00Z" w16du:dateUtc="2024-11-18T21:52:11Z" w:id="301"/>
          <w:rFonts w:cs="Arial"/>
        </w:rPr>
      </w:pPr>
    </w:p>
    <w:p w:rsidRPr="00574797" w:rsidR="00A52817" w:rsidP="00A52817" w:rsidRDefault="00A52817" w14:paraId="692A4DA7" w14:textId="63870566">
      <w:pPr>
        <w:rPr>
          <w:rFonts w:cs="Arial"/>
        </w:rPr>
      </w:pPr>
      <w:r w:rsidRPr="00574797">
        <w:rPr>
          <w:rFonts w:cs="Arial"/>
        </w:rPr>
        <w:t>SharePoint:</w:t>
      </w:r>
    </w:p>
    <w:p w:rsidRPr="0091581F" w:rsidR="00A52817" w:rsidP="0091581F" w:rsidRDefault="00A52817" w14:paraId="16F1F3E2" w14:textId="77777777">
      <w:pPr>
        <w:pStyle w:val="ListBullet"/>
        <w:numPr>
          <w:ilvl w:val="0"/>
          <w:numId w:val="26"/>
        </w:numPr>
      </w:pPr>
      <w:r w:rsidRPr="0091581F">
        <w:t>Storage Consumption: Each version of a document consumes additional storage space. With over 200 versions, the storage requirements can increase significantly.</w:t>
      </w:r>
    </w:p>
    <w:p w:rsidRPr="0091581F" w:rsidR="00A52817" w:rsidP="0091581F" w:rsidRDefault="00A52817" w14:paraId="5B25F460" w14:textId="77777777">
      <w:pPr>
        <w:pStyle w:val="ListBullet"/>
        <w:numPr>
          <w:ilvl w:val="0"/>
          <w:numId w:val="26"/>
        </w:numPr>
      </w:pPr>
      <w:r w:rsidRPr="0091581F">
        <w:t>Performance: Managing a large number of versions can affect the performance of the library, especially during operations like saving, retrieving, or searching for documents.</w:t>
      </w:r>
    </w:p>
    <w:p w:rsidR="00AD1B6C" w:rsidP="00A52817" w:rsidRDefault="00AD1B6C" w14:paraId="64909F9C" w14:textId="77777777">
      <w:pPr>
        <w:rPr>
          <w:del w:author="Jack McGrath" w:date="2024-11-18T21:52:00Z" w16du:dateUtc="2024-11-18T21:52:15Z" w:id="302"/>
          <w:rFonts w:cs="Arial"/>
        </w:rPr>
      </w:pPr>
    </w:p>
    <w:p w:rsidR="00AD1B6C" w:rsidP="00A52817" w:rsidRDefault="00AD1B6C" w14:paraId="33F21AF8" w14:textId="77777777">
      <w:pPr>
        <w:rPr>
          <w:del w:author="Jack McGrath" w:date="2024-11-18T21:52:00Z" w16du:dateUtc="2024-11-18T21:52:15Z" w:id="303"/>
          <w:rFonts w:cs="Arial"/>
        </w:rPr>
      </w:pPr>
    </w:p>
    <w:p w:rsidR="00AD1B6C" w:rsidP="00A52817" w:rsidRDefault="00AD1B6C" w14:paraId="5497A92F" w14:textId="77777777">
      <w:pPr>
        <w:rPr>
          <w:rFonts w:cs="Arial"/>
        </w:rPr>
      </w:pPr>
    </w:p>
    <w:p w:rsidRPr="00574797" w:rsidR="00A52817" w:rsidP="00A52817" w:rsidRDefault="00A52817" w14:paraId="5A1CE775" w14:textId="6A0172A2">
      <w:pPr>
        <w:rPr>
          <w:rFonts w:cs="Arial"/>
        </w:rPr>
      </w:pPr>
      <w:r w:rsidRPr="00574797">
        <w:rPr>
          <w:rFonts w:cs="Arial"/>
        </w:rPr>
        <w:t>RecordPoint</w:t>
      </w:r>
    </w:p>
    <w:p w:rsidRPr="0091581F" w:rsidR="00A52817" w:rsidP="0091581F" w:rsidRDefault="00A52817" w14:paraId="21E85284" w14:textId="77777777">
      <w:pPr>
        <w:pStyle w:val="ListBullet"/>
        <w:numPr>
          <w:ilvl w:val="0"/>
          <w:numId w:val="26"/>
        </w:numPr>
      </w:pPr>
      <w:r w:rsidRPr="0091581F">
        <w:t>Comprehensive Syncing: RecordPoint typically syncs all versions of documents, including both major and minor versions. This ensures thorough records management but also means that the storage and performance impacts are mirrored in RecordPoint.</w:t>
      </w:r>
    </w:p>
    <w:p w:rsidRPr="00574797" w:rsidR="00A52817" w:rsidP="00A52817" w:rsidRDefault="00A52817" w14:paraId="68B251B7" w14:textId="77777777">
      <w:pPr>
        <w:rPr>
          <w:del w:author="Jack McGrath" w:date="2024-11-18T21:52:00Z" w16du:dateUtc="2024-11-18T21:52:18Z" w:id="304"/>
          <w:rFonts w:cs="Arial"/>
        </w:rPr>
      </w:pPr>
    </w:p>
    <w:p w:rsidR="00A52817" w:rsidP="00A52817" w:rsidRDefault="00A52817" w14:paraId="1BF5C96D" w14:textId="77777777">
      <w:pPr>
        <w:rPr>
          <w:rFonts w:cs="Arial"/>
        </w:rPr>
      </w:pPr>
    </w:p>
    <w:p w:rsidR="00E90229" w:rsidP="00D706E9" w:rsidRDefault="004C6D7B" w14:paraId="27BEDAA7" w14:textId="67C6253C">
      <w:pPr>
        <w:pStyle w:val="Heading4"/>
        <w:rPr/>
      </w:pPr>
      <w:bookmarkStart w:name="_Toc1530071077" w:id="1479272977"/>
      <w:r w:rsidR="004C6D7B">
        <w:rPr/>
        <w:t>RecordPoint</w:t>
      </w:r>
      <w:r w:rsidR="004C6D7B">
        <w:rPr/>
        <w:t xml:space="preserve"> Libraries Exceeding </w:t>
      </w:r>
      <w:r w:rsidR="00420AD3">
        <w:rPr/>
        <w:t>Query</w:t>
      </w:r>
      <w:r w:rsidR="004C6D7B">
        <w:rPr/>
        <w:t xml:space="preserve"> Limits</w:t>
      </w:r>
      <w:bookmarkEnd w:id="1479272977"/>
    </w:p>
    <w:p w:rsidR="00E90229" w:rsidP="00A52817" w:rsidRDefault="00E90229" w14:paraId="55E27DF8" w14:textId="6D078548">
      <w:pPr>
        <w:rPr>
          <w:rFonts w:cs="Arial"/>
        </w:rPr>
      </w:pPr>
      <w:r w:rsidRPr="00574797">
        <w:rPr>
          <w:rFonts w:cs="Arial"/>
        </w:rPr>
        <w:t>The error shown below in RecordPoint indicates that the record search failed due to exceeding the resource throttling threshold</w:t>
      </w:r>
    </w:p>
    <w:p w:rsidRPr="00574797" w:rsidR="009C1E2A" w:rsidP="00A52817" w:rsidRDefault="009C1E2A" w14:paraId="4E0D8789" w14:textId="7B63DE4B">
      <w:pPr>
        <w:rPr>
          <w:rFonts w:cs="Arial"/>
        </w:rPr>
      </w:pPr>
      <w:r w:rsidRPr="00574797">
        <w:rPr>
          <w:rFonts w:cs="Arial"/>
          <w:noProof/>
        </w:rPr>
        <w:drawing>
          <wp:inline distT="0" distB="0" distL="0" distR="0" wp14:anchorId="4153E2B3" wp14:editId="4A2CC5D1">
            <wp:extent cx="5731510" cy="1739900"/>
            <wp:effectExtent l="0" t="0" r="2540" b="0"/>
            <wp:docPr id="177714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7215" name="Picture 1" descr="A screenshot of a computer&#10;&#10;Description automatically generated"/>
                    <pic:cNvPicPr/>
                  </pic:nvPicPr>
                  <pic:blipFill>
                    <a:blip r:embed="rId45"/>
                    <a:stretch>
                      <a:fillRect/>
                    </a:stretch>
                  </pic:blipFill>
                  <pic:spPr>
                    <a:xfrm>
                      <a:off x="0" y="0"/>
                      <a:ext cx="5731510" cy="1739900"/>
                    </a:xfrm>
                    <a:prstGeom prst="rect">
                      <a:avLst/>
                    </a:prstGeom>
                  </pic:spPr>
                </pic:pic>
              </a:graphicData>
            </a:graphic>
          </wp:inline>
        </w:drawing>
      </w:r>
    </w:p>
    <w:p w:rsidR="00A21451" w:rsidP="00A21451" w:rsidRDefault="0220B0D8" w14:paraId="1FC71625" w14:textId="706BB35C">
      <w:pPr>
        <w:rPr>
          <w:rFonts w:cs="Arial"/>
        </w:rPr>
      </w:pPr>
      <w:ins w:author="Jack McGrath" w:date="2024-11-18T21:52:00Z" w:id="305">
        <w:r w:rsidRPr="11D6FD77">
          <w:rPr>
            <w:rFonts w:cs="Arial"/>
          </w:rPr>
          <w:t>The f</w:t>
        </w:r>
      </w:ins>
      <w:del w:author="Jack McGrath" w:date="2024-11-18T21:52:00Z" w:id="306">
        <w:r w:rsidRPr="11D6FD77" w:rsidDel="7C2B4159" w:rsidR="00A21451">
          <w:rPr>
            <w:rFonts w:cs="Arial"/>
          </w:rPr>
          <w:delText>F</w:delText>
        </w:r>
      </w:del>
      <w:r w:rsidRPr="11D6FD77" w:rsidR="7C2B4159">
        <w:rPr>
          <w:rFonts w:cs="Arial"/>
        </w:rPr>
        <w:t>ollowing screenshot shows the where the records are held in RecordPoint and the accompanying database.</w:t>
      </w:r>
    </w:p>
    <w:p w:rsidRPr="00574797" w:rsidR="00A21451" w:rsidP="00A21451" w:rsidRDefault="00A21451" w14:paraId="59953D93" w14:textId="1346B7F5">
      <w:pPr>
        <w:rPr>
          <w:rFonts w:cs="Arial"/>
        </w:rPr>
      </w:pPr>
      <w:r w:rsidRPr="00574797">
        <w:rPr>
          <w:rFonts w:cs="Arial"/>
          <w:noProof/>
        </w:rPr>
        <w:drawing>
          <wp:inline distT="0" distB="0" distL="0" distR="0" wp14:anchorId="1B0BEF13" wp14:editId="1B917B75">
            <wp:extent cx="5731510" cy="2337435"/>
            <wp:effectExtent l="0" t="0" r="2540" b="5715"/>
            <wp:docPr id="94416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0395" name="Picture 1" descr="A screenshot of a computer&#10;&#10;Description automatically generated"/>
                    <pic:cNvPicPr/>
                  </pic:nvPicPr>
                  <pic:blipFill>
                    <a:blip r:embed="rId46"/>
                    <a:stretch>
                      <a:fillRect/>
                    </a:stretch>
                  </pic:blipFill>
                  <pic:spPr>
                    <a:xfrm>
                      <a:off x="0" y="0"/>
                      <a:ext cx="5731510" cy="2337435"/>
                    </a:xfrm>
                    <a:prstGeom prst="rect">
                      <a:avLst/>
                    </a:prstGeom>
                  </pic:spPr>
                </pic:pic>
              </a:graphicData>
            </a:graphic>
          </wp:inline>
        </w:drawing>
      </w:r>
    </w:p>
    <w:p w:rsidRPr="00574797" w:rsidR="00A52817" w:rsidP="00A52817" w:rsidRDefault="00A52817" w14:paraId="3F3D1C4F" w14:textId="77777777">
      <w:pPr>
        <w:rPr>
          <w:rFonts w:cs="Arial"/>
        </w:rPr>
      </w:pPr>
    </w:p>
    <w:p w:rsidRPr="00574797" w:rsidR="00A52817" w:rsidP="00967C28" w:rsidRDefault="00A52817" w14:paraId="2673E801" w14:textId="77777777">
      <w:pPr>
        <w:pStyle w:val="Heading3"/>
        <w:rPr/>
      </w:pPr>
      <w:bookmarkStart w:name="_Toc517321201" w:id="307"/>
      <w:bookmarkStart w:name="_Toc1548362430" w:id="298613548"/>
      <w:r w:rsidR="00A52817">
        <w:rPr/>
        <w:t>Recommendations</w:t>
      </w:r>
      <w:bookmarkEnd w:id="307"/>
      <w:bookmarkEnd w:id="298613548"/>
    </w:p>
    <w:p w:rsidRPr="00574797" w:rsidR="00A52817" w:rsidP="00A52817" w:rsidRDefault="00A52817" w14:paraId="47983805" w14:textId="77777777">
      <w:pPr>
        <w:rPr>
          <w:rFonts w:cs="Arial"/>
        </w:rPr>
      </w:pPr>
      <w:r w:rsidRPr="00574797">
        <w:rPr>
          <w:rFonts w:cs="Arial"/>
        </w:rPr>
        <w:t>Strategies to manage large lists</w:t>
      </w:r>
    </w:p>
    <w:p w:rsidRPr="00D36961" w:rsidR="00A52817" w:rsidP="00D36961" w:rsidRDefault="00A52817" w14:paraId="35A9E07F" w14:textId="074C40D0">
      <w:pPr>
        <w:pStyle w:val="ListBullet"/>
        <w:numPr>
          <w:ilvl w:val="0"/>
          <w:numId w:val="26"/>
        </w:numPr>
      </w:pPr>
      <w:r w:rsidRPr="00D36961">
        <w:t>Create views: Filter the library views to limit the number of documents returned. Documents can be filtered based on the list fields.</w:t>
      </w:r>
    </w:p>
    <w:p w:rsidRPr="00D36961" w:rsidR="00A52817" w:rsidP="00D36961" w:rsidRDefault="00A52817" w14:paraId="51164951" w14:textId="34CF1458">
      <w:pPr>
        <w:pStyle w:val="ListBullet"/>
        <w:numPr>
          <w:ilvl w:val="0"/>
          <w:numId w:val="26"/>
        </w:numPr>
      </w:pPr>
      <w:r w:rsidRPr="00D36961">
        <w:t>User folders: Try and organize the documents into folders this will limit the number of documents returned in a query</w:t>
      </w:r>
    </w:p>
    <w:p w:rsidRPr="00D36961" w:rsidR="00A52817" w:rsidP="00D36961" w:rsidRDefault="00A52817" w14:paraId="5F0798D1" w14:textId="200D2EF4">
      <w:pPr>
        <w:pStyle w:val="ListBullet"/>
        <w:numPr>
          <w:ilvl w:val="0"/>
          <w:numId w:val="26"/>
        </w:numPr>
      </w:pPr>
      <w:r w:rsidRPr="00D36961">
        <w:t>Index list columns: e: g the library ECS Investigations has the following automatically created index columns and it would be good to review and index the columns that are most used and use to filter the contents of the list views.</w:t>
      </w:r>
    </w:p>
    <w:p w:rsidRPr="00574797" w:rsidR="00A52817" w:rsidP="00A52817" w:rsidRDefault="00A52817" w14:paraId="417E7573" w14:textId="77777777">
      <w:pPr>
        <w:rPr>
          <w:rFonts w:cs="Arial"/>
        </w:rPr>
      </w:pPr>
    </w:p>
    <w:p w:rsidRPr="00574797" w:rsidR="00A52817" w:rsidP="00A52817" w:rsidRDefault="00A52817" w14:paraId="7DDE33F5" w14:textId="0AB01E11">
      <w:pPr>
        <w:rPr>
          <w:rFonts w:cs="Arial"/>
        </w:rPr>
      </w:pPr>
    </w:p>
    <w:p w:rsidRPr="00574797" w:rsidR="00A52817" w:rsidP="00A52817" w:rsidRDefault="00A52817" w14:paraId="507C3E48" w14:textId="77777777">
      <w:pPr>
        <w:ind w:left="720"/>
        <w:rPr>
          <w:rFonts w:cs="Arial"/>
        </w:rPr>
      </w:pPr>
    </w:p>
    <w:p w:rsidRPr="00574797" w:rsidR="00A52817" w:rsidP="00A52817" w:rsidRDefault="00A52817" w14:paraId="496E28CC" w14:textId="77777777">
      <w:pPr>
        <w:rPr>
          <w:rFonts w:cs="Arial"/>
        </w:rPr>
      </w:pPr>
      <w:r w:rsidRPr="00574797">
        <w:rPr>
          <w:rFonts w:cs="Arial"/>
        </w:rPr>
        <w:br w:type="page"/>
      </w:r>
    </w:p>
    <w:p w:rsidRPr="00574797" w:rsidR="00A52817" w:rsidP="00210965" w:rsidRDefault="00A52817" w14:paraId="221FEF61" w14:textId="605514F3">
      <w:pPr>
        <w:pStyle w:val="Heading2"/>
        <w:rPr/>
      </w:pPr>
      <w:bookmarkStart w:name="_Toc182472381" w:id="308"/>
      <w:bookmarkStart w:name="_Toc914262202" w:id="309"/>
      <w:bookmarkStart w:name="_Toc1506161704" w:id="1744886071"/>
      <w:r w:rsidR="00A52817">
        <w:rPr/>
        <w:t>RecordPoint</w:t>
      </w:r>
      <w:r w:rsidR="00A52817">
        <w:rPr/>
        <w:t xml:space="preserve"> Integration Impact Analysis</w:t>
      </w:r>
      <w:bookmarkEnd w:id="308"/>
      <w:bookmarkEnd w:id="309"/>
      <w:bookmarkEnd w:id="1744886071"/>
    </w:p>
    <w:p w:rsidR="00A52817" w:rsidP="00A52817" w:rsidRDefault="00A52817" w14:paraId="3E2F2AD7" w14:textId="77777777">
      <w:pPr>
        <w:rPr>
          <w:rFonts w:cs="Arial"/>
        </w:rPr>
      </w:pPr>
      <w:r w:rsidRPr="00574797">
        <w:rPr>
          <w:rFonts w:cs="Arial"/>
        </w:rPr>
        <w:t>The objective is to identify the impact of RecordPoint integrations on the performance of the SharePoint environment.</w:t>
      </w:r>
    </w:p>
    <w:p w:rsidR="00F96AA2" w:rsidP="00F96AA2" w:rsidRDefault="00F96AA2" w14:paraId="74D494D1" w14:textId="6A58FD84">
      <w:pPr>
        <w:pStyle w:val="Heading3"/>
        <w:rPr/>
      </w:pPr>
      <w:bookmarkStart w:name="_Toc975845591" w:id="310"/>
      <w:bookmarkStart w:name="_Toc2104624509" w:id="1911037385"/>
      <w:r w:rsidR="00F96AA2">
        <w:rPr/>
        <w:t>Process</w:t>
      </w:r>
      <w:bookmarkEnd w:id="310"/>
      <w:bookmarkEnd w:id="1911037385"/>
    </w:p>
    <w:p w:rsidR="00EC5501" w:rsidRDefault="2E4F6E9A" w14:paraId="328E371E" w14:textId="64F9BCFF">
      <w:pPr>
        <w:pStyle w:val="ListParagraph"/>
        <w:numPr>
          <w:ilvl w:val="0"/>
          <w:numId w:val="9"/>
        </w:numPr>
        <w:pPrChange w:author="Jack McGrath" w:date="2024-11-18T21:52:00Z" w:id="311">
          <w:pPr/>
        </w:pPrChange>
      </w:pPr>
      <w:r>
        <w:t>Establish a remote desktop connection to the server EECSBWFE02</w:t>
      </w:r>
    </w:p>
    <w:p w:rsidR="005D5388" w:rsidRDefault="14293712" w14:paraId="6C1C5515" w14:textId="6E6C0431">
      <w:pPr>
        <w:pStyle w:val="ListParagraph"/>
        <w:numPr>
          <w:ilvl w:val="0"/>
          <w:numId w:val="9"/>
        </w:numPr>
        <w:pPrChange w:author="Jack McGrath" w:date="2024-11-18T21:52:00Z" w:id="312">
          <w:pPr/>
        </w:pPrChange>
      </w:pPr>
      <w:r>
        <w:t>Task Manager:</w:t>
      </w:r>
      <w:r w:rsidR="06D9B37F">
        <w:t xml:space="preserve"> Press Ctrl + Shift + Esc to open Task Manager.</w:t>
      </w:r>
    </w:p>
    <w:p w:rsidR="005D5388" w:rsidRDefault="14293712" w14:paraId="6E7D48DE" w14:textId="4D3DC202">
      <w:pPr>
        <w:pStyle w:val="ListParagraph"/>
        <w:numPr>
          <w:ilvl w:val="0"/>
          <w:numId w:val="9"/>
        </w:numPr>
        <w:pPrChange w:author="Jack McGrath" w:date="2024-11-18T21:52:00Z" w:id="313">
          <w:pPr/>
        </w:pPrChange>
      </w:pPr>
      <w:r>
        <w:t>Event Viewer:</w:t>
      </w:r>
      <w:r w:rsidR="784E2A67">
        <w:t xml:space="preserve"> Press Windows key + R to open the Run dialog. Type eventvwr and press Enter.</w:t>
      </w:r>
    </w:p>
    <w:p w:rsidRPr="008F4AA5" w:rsidR="008F4AA5" w:rsidRDefault="14293712" w14:paraId="4C1C9408" w14:textId="4937A5EA">
      <w:pPr>
        <w:pStyle w:val="ListParagraph"/>
        <w:numPr>
          <w:ilvl w:val="0"/>
          <w:numId w:val="9"/>
        </w:numPr>
        <w:rPr>
          <w:ins w:author="Jack McGrath" w:date="2024-11-18T21:52:00Z" w16du:dateUtc="2024-11-18T21:52:56Z" w:id="314"/>
        </w:rPr>
        <w:pPrChange w:author="Jack McGrath" w:date="2024-11-18T21:52:00Z" w:id="315">
          <w:pPr/>
        </w:pPrChange>
      </w:pPr>
      <w:r>
        <w:t>Find Application pool:</w:t>
      </w:r>
      <w:r w:rsidR="49F19139">
        <w:t xml:space="preserve"> Take note of the PID in the task manager that is running the IIS worker process.</w:t>
      </w:r>
      <w:r w:rsidR="7827326A">
        <w:t xml:space="preserve"> </w:t>
      </w:r>
    </w:p>
    <w:p w:rsidRPr="008F4AA5" w:rsidR="008F4AA5" w:rsidRDefault="7827326A" w14:paraId="6AD76391" w14:textId="15E58111">
      <w:pPr>
        <w:pStyle w:val="ListParagraph"/>
        <w:numPr>
          <w:ilvl w:val="0"/>
          <w:numId w:val="9"/>
        </w:numPr>
        <w:rPr>
          <w:ins w:author="Jack McGrath" w:date="2024-11-18T21:53:00Z" w16du:dateUtc="2024-11-18T21:53:08Z" w:id="316"/>
        </w:rPr>
        <w:pPrChange w:author="Jack McGrath" w:date="2024-11-18T21:52:00Z" w:id="317">
          <w:pPr/>
        </w:pPrChange>
      </w:pPr>
      <w:r>
        <w:t>Press Windows key + R to open the Run dialog. Type cmd and press Enter. Type the command "appcmd list wp"</w:t>
      </w:r>
      <w:r w:rsidR="7A742978">
        <w:t>.</w:t>
      </w:r>
    </w:p>
    <w:p w:rsidRPr="008F4AA5" w:rsidR="008F4AA5" w:rsidRDefault="7A742978" w14:paraId="7E854587" w14:textId="44D8595F">
      <w:pPr>
        <w:numPr>
          <w:ilvl w:val="0"/>
          <w:numId w:val="9"/>
        </w:numPr>
        <w:pPrChange w:author="Jack McGrath" w:date="2024-11-18T21:53:00Z" w:id="318">
          <w:pPr/>
        </w:pPrChange>
      </w:pPr>
      <w:r>
        <w:t xml:space="preserve"> Identify the application pool name with the PID.</w:t>
      </w:r>
      <w:r w:rsidR="37AFBF9A">
        <w:t xml:space="preserve"> Find the application from the application pool name: Press Windows key + R to open the Run dialog. Type inetmgr and press Enter. Expand sites and check properties.</w:t>
      </w:r>
    </w:p>
    <w:p w:rsidR="11D6FD77" w:rsidP="11D6FD77" w:rsidRDefault="11D6FD77" w14:paraId="4ACB71A4" w14:textId="5352A81E"/>
    <w:p w:rsidRPr="00574797" w:rsidR="00F96AA2" w:rsidP="00F96AA2" w:rsidRDefault="00F96AA2" w14:paraId="48A6A4F6" w14:textId="6F386C6B">
      <w:pPr>
        <w:pStyle w:val="Heading3"/>
        <w:rPr/>
      </w:pPr>
      <w:bookmarkStart w:name="_Toc1446244491" w:id="319"/>
      <w:bookmarkStart w:name="_Toc1712219861" w:id="1601499793"/>
      <w:r w:rsidR="00F96AA2">
        <w:rPr/>
        <w:t>Findings</w:t>
      </w:r>
      <w:bookmarkEnd w:id="319"/>
      <w:bookmarkEnd w:id="1601499793"/>
    </w:p>
    <w:p w:rsidRPr="00574797" w:rsidR="00A52817" w:rsidP="00534553" w:rsidRDefault="00A86930" w14:paraId="237CBAFB" w14:textId="56D33EAC">
      <w:pPr>
        <w:pStyle w:val="Heading4"/>
        <w:rPr/>
      </w:pPr>
      <w:bookmarkStart w:name="_Toc505124687" w:id="434467249"/>
      <w:r w:rsidR="00A86930">
        <w:rPr/>
        <w:t xml:space="preserve">Resource intensive </w:t>
      </w:r>
      <w:r w:rsidR="006D4B3B">
        <w:rPr/>
        <w:t>RecordPoint</w:t>
      </w:r>
      <w:r w:rsidR="006D4B3B">
        <w:rPr/>
        <w:t xml:space="preserve"> requests</w:t>
      </w:r>
      <w:bookmarkEnd w:id="434467249"/>
      <w:r w:rsidR="006D4B3B">
        <w:rPr/>
        <w:t xml:space="preserve"> </w:t>
      </w:r>
    </w:p>
    <w:p w:rsidRPr="00574797" w:rsidR="00A52817" w:rsidP="00A52817" w:rsidRDefault="00A52817" w14:paraId="049B1009" w14:textId="77777777">
      <w:pPr>
        <w:rPr>
          <w:rFonts w:cs="Arial"/>
        </w:rPr>
      </w:pPr>
      <w:r w:rsidRPr="00574797">
        <w:rPr>
          <w:rFonts w:cs="Arial"/>
        </w:rPr>
        <w:t>The following scenario was identified during the day, showing high CPU utilization caused by the RecordPoint application.</w:t>
      </w:r>
    </w:p>
    <w:p w:rsidRPr="00574797" w:rsidR="00A52817" w:rsidP="00A52817" w:rsidRDefault="00A52817" w14:paraId="4BC2EEE1" w14:textId="77777777">
      <w:pPr>
        <w:rPr>
          <w:rFonts w:cs="Arial"/>
        </w:rPr>
      </w:pPr>
      <w:r w:rsidRPr="00574797">
        <w:rPr>
          <w:rFonts w:cs="Arial"/>
        </w:rPr>
        <w:t>Task Manager screen capture indicates the high memory utilization for the IIS Worker Process.</w:t>
      </w:r>
      <w:r w:rsidRPr="00574797">
        <w:rPr>
          <w:rFonts w:cs="Arial"/>
          <w:noProof/>
        </w:rPr>
        <w:drawing>
          <wp:inline distT="0" distB="0" distL="0" distR="0" wp14:anchorId="2E7C1D50" wp14:editId="6A7D3F88">
            <wp:extent cx="5355826" cy="2035880"/>
            <wp:effectExtent l="0" t="0" r="0" b="2540"/>
            <wp:docPr id="116642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9028" name="Picture 1" descr="A screenshot of a computer&#10;&#10;Description automatically generated"/>
                    <pic:cNvPicPr/>
                  </pic:nvPicPr>
                  <pic:blipFill>
                    <a:blip r:embed="rId47"/>
                    <a:stretch>
                      <a:fillRect/>
                    </a:stretch>
                  </pic:blipFill>
                  <pic:spPr>
                    <a:xfrm>
                      <a:off x="0" y="0"/>
                      <a:ext cx="5371405" cy="2041802"/>
                    </a:xfrm>
                    <a:prstGeom prst="rect">
                      <a:avLst/>
                    </a:prstGeom>
                  </pic:spPr>
                </pic:pic>
              </a:graphicData>
            </a:graphic>
          </wp:inline>
        </w:drawing>
      </w:r>
    </w:p>
    <w:p w:rsidRPr="00574797" w:rsidR="00A52817" w:rsidP="00A52817" w:rsidRDefault="00A52817" w14:paraId="1052FDC4" w14:textId="77777777">
      <w:pPr>
        <w:rPr>
          <w:rFonts w:cs="Arial"/>
        </w:rPr>
      </w:pPr>
      <w:r w:rsidRPr="00574797">
        <w:rPr>
          <w:rFonts w:cs="Arial"/>
          <w:noProof/>
        </w:rPr>
        <w:drawing>
          <wp:inline distT="0" distB="0" distL="0" distR="0" wp14:anchorId="61FB2A75" wp14:editId="7B98B37A">
            <wp:extent cx="5462268" cy="2821304"/>
            <wp:effectExtent l="0" t="0" r="5715" b="0"/>
            <wp:docPr id="20539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970" name="Picture 1" descr="A screenshot of a computer&#10;&#10;Description automatically generated"/>
                    <pic:cNvPicPr/>
                  </pic:nvPicPr>
                  <pic:blipFill>
                    <a:blip r:embed="rId48"/>
                    <a:stretch>
                      <a:fillRect/>
                    </a:stretch>
                  </pic:blipFill>
                  <pic:spPr>
                    <a:xfrm>
                      <a:off x="0" y="0"/>
                      <a:ext cx="5478056" cy="2829459"/>
                    </a:xfrm>
                    <a:prstGeom prst="rect">
                      <a:avLst/>
                    </a:prstGeom>
                  </pic:spPr>
                </pic:pic>
              </a:graphicData>
            </a:graphic>
          </wp:inline>
        </w:drawing>
      </w:r>
    </w:p>
    <w:p w:rsidRPr="00574797" w:rsidR="00A52817" w:rsidP="00A52817" w:rsidRDefault="00A52817" w14:paraId="5ADDFB61" w14:textId="77777777">
      <w:pPr>
        <w:rPr>
          <w:rFonts w:cs="Arial"/>
        </w:rPr>
      </w:pPr>
      <w:r w:rsidRPr="00574797">
        <w:rPr>
          <w:rFonts w:cs="Arial"/>
        </w:rPr>
        <w:t>The following screen capture indicates that the RecordPoint application pool name, running under process ID 18784, is responsible for the high memory utilization</w:t>
      </w:r>
    </w:p>
    <w:p w:rsidRPr="00574797" w:rsidR="00A52817" w:rsidP="00A52817" w:rsidRDefault="00A52817" w14:paraId="11019467" w14:textId="77777777">
      <w:pPr>
        <w:rPr>
          <w:rFonts w:cs="Arial"/>
        </w:rPr>
      </w:pPr>
      <w:r w:rsidRPr="00574797">
        <w:rPr>
          <w:rFonts w:cs="Arial"/>
          <w:noProof/>
        </w:rPr>
        <w:drawing>
          <wp:inline distT="0" distB="0" distL="0" distR="0" wp14:anchorId="2C2A3B85" wp14:editId="6B3A1BE1">
            <wp:extent cx="4752960" cy="1468120"/>
            <wp:effectExtent l="0" t="0" r="0" b="0"/>
            <wp:docPr id="16903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35" name="Picture 1" descr="A screen shot of a computer&#10;&#10;Description automatically generated"/>
                    <pic:cNvPicPr/>
                  </pic:nvPicPr>
                  <pic:blipFill>
                    <a:blip r:embed="rId49"/>
                    <a:stretch>
                      <a:fillRect/>
                    </a:stretch>
                  </pic:blipFill>
                  <pic:spPr>
                    <a:xfrm>
                      <a:off x="0" y="0"/>
                      <a:ext cx="4773383" cy="1474428"/>
                    </a:xfrm>
                    <a:prstGeom prst="rect">
                      <a:avLst/>
                    </a:prstGeom>
                  </pic:spPr>
                </pic:pic>
              </a:graphicData>
            </a:graphic>
          </wp:inline>
        </w:drawing>
      </w:r>
    </w:p>
    <w:p w:rsidRPr="00574797" w:rsidR="00A52817" w:rsidP="00A52817" w:rsidRDefault="00A52817" w14:paraId="04A6F6EF" w14:textId="77777777">
      <w:pPr>
        <w:rPr>
          <w:rFonts w:cs="Arial"/>
        </w:rPr>
      </w:pPr>
    </w:p>
    <w:p w:rsidRPr="00574797" w:rsidR="00A52817" w:rsidP="00A52817" w:rsidRDefault="00A52817" w14:paraId="145BD531" w14:textId="77777777">
      <w:pPr>
        <w:rPr>
          <w:rFonts w:cs="Arial"/>
        </w:rPr>
      </w:pPr>
      <w:r w:rsidRPr="00574797">
        <w:rPr>
          <w:rFonts w:cs="Arial"/>
        </w:rPr>
        <w:t>The following screen capture indicates the RecordPoint IIS site running under the application pool name ‘SharePoint – record’.</w:t>
      </w:r>
      <w:r w:rsidRPr="00574797">
        <w:rPr>
          <w:rFonts w:cs="Arial"/>
          <w:noProof/>
        </w:rPr>
        <w:drawing>
          <wp:inline distT="0" distB="0" distL="0" distR="0" wp14:anchorId="2F4C7A47" wp14:editId="23FBD33B">
            <wp:extent cx="5441316" cy="2074404"/>
            <wp:effectExtent l="0" t="0" r="6985" b="2540"/>
            <wp:docPr id="5942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9996" name="Picture 1" descr="A screenshot of a computer&#10;&#10;Description automatically generated"/>
                    <pic:cNvPicPr/>
                  </pic:nvPicPr>
                  <pic:blipFill>
                    <a:blip r:embed="rId50"/>
                    <a:stretch>
                      <a:fillRect/>
                    </a:stretch>
                  </pic:blipFill>
                  <pic:spPr>
                    <a:xfrm>
                      <a:off x="0" y="0"/>
                      <a:ext cx="5454453" cy="2079412"/>
                    </a:xfrm>
                    <a:prstGeom prst="rect">
                      <a:avLst/>
                    </a:prstGeom>
                  </pic:spPr>
                </pic:pic>
              </a:graphicData>
            </a:graphic>
          </wp:inline>
        </w:drawing>
      </w:r>
    </w:p>
    <w:p w:rsidRPr="00574797" w:rsidR="00A52817" w:rsidP="00A52817" w:rsidRDefault="00A52817" w14:paraId="220E6C47" w14:textId="77777777">
      <w:pPr>
        <w:rPr>
          <w:rFonts w:cs="Arial"/>
        </w:rPr>
      </w:pPr>
    </w:p>
    <w:p w:rsidRPr="00574797" w:rsidR="00A52817" w:rsidP="00A52817" w:rsidRDefault="00A52817" w14:paraId="6510FB9E" w14:textId="77777777">
      <w:pPr>
        <w:ind w:left="720"/>
        <w:rPr>
          <w:rFonts w:cs="Arial"/>
        </w:rPr>
      </w:pPr>
    </w:p>
    <w:p w:rsidRPr="00574797" w:rsidR="00A52817" w:rsidP="00F42AE3" w:rsidRDefault="00A52817" w14:paraId="5791D0FC" w14:textId="77777777">
      <w:pPr>
        <w:pStyle w:val="Heading3"/>
        <w:rPr/>
      </w:pPr>
      <w:bookmarkStart w:name="_Toc917494042" w:id="320"/>
      <w:bookmarkStart w:name="_Toc2070970873" w:id="1695868431"/>
      <w:r w:rsidR="00A52817">
        <w:rPr/>
        <w:t>Recommendations</w:t>
      </w:r>
      <w:bookmarkEnd w:id="320"/>
      <w:bookmarkEnd w:id="1695868431"/>
    </w:p>
    <w:p w:rsidRPr="00574797" w:rsidR="00A52817" w:rsidRDefault="1B56617B" w14:paraId="100B45AA" w14:textId="054A3E36">
      <w:pPr>
        <w:pStyle w:val="ListParagraph"/>
        <w:numPr>
          <w:ilvl w:val="0"/>
          <w:numId w:val="8"/>
        </w:numPr>
        <w:rPr>
          <w:rFonts w:cs="Arial"/>
        </w:rPr>
        <w:pPrChange w:author="Jack McGrath" w:date="2024-11-18T21:54:00Z" w:id="321">
          <w:pPr/>
        </w:pPrChange>
      </w:pPr>
      <w:r w:rsidRPr="11D6FD77">
        <w:rPr>
          <w:rFonts w:cs="Arial"/>
        </w:rPr>
        <w:t xml:space="preserve">Host RecordPoint on its own server. this will reduce the burden on the </w:t>
      </w:r>
      <w:r w:rsidRPr="11D6FD77" w:rsidR="7B16BA33">
        <w:rPr>
          <w:rFonts w:cs="Arial"/>
        </w:rPr>
        <w:t xml:space="preserve">SharePoint Application </w:t>
      </w:r>
      <w:r w:rsidRPr="11D6FD77">
        <w:rPr>
          <w:rFonts w:cs="Arial"/>
        </w:rPr>
        <w:t>se</w:t>
      </w:r>
      <w:r w:rsidRPr="11D6FD77" w:rsidR="7B16BA33">
        <w:rPr>
          <w:rFonts w:cs="Arial"/>
        </w:rPr>
        <w:t>r</w:t>
      </w:r>
      <w:r w:rsidRPr="11D6FD77">
        <w:rPr>
          <w:rFonts w:cs="Arial"/>
        </w:rPr>
        <w:t xml:space="preserve">ver and enhance the site availability, security and performance. </w:t>
      </w:r>
    </w:p>
    <w:p w:rsidRPr="00574797" w:rsidR="00A52817" w:rsidP="00A52817" w:rsidRDefault="00A52817" w14:paraId="1B7C56BD" w14:textId="77777777">
      <w:pPr>
        <w:rPr>
          <w:rFonts w:cs="Arial"/>
        </w:rPr>
      </w:pPr>
      <w:r w:rsidRPr="00574797">
        <w:rPr>
          <w:rFonts w:cs="Arial"/>
        </w:rPr>
        <w:br w:type="page"/>
      </w:r>
    </w:p>
    <w:p w:rsidRPr="00574797" w:rsidR="00A52817" w:rsidP="00671DB8" w:rsidRDefault="00A52817" w14:paraId="0C184B2F" w14:textId="49BC6780">
      <w:pPr>
        <w:pStyle w:val="Heading2"/>
        <w:rPr/>
      </w:pPr>
      <w:bookmarkStart w:name="_Toc182472382" w:id="322"/>
      <w:bookmarkStart w:name="_Toc562025887" w:id="323"/>
      <w:bookmarkStart w:name="_Toc1268916395" w:id="1102561758"/>
      <w:r w:rsidR="00A52817">
        <w:rPr/>
        <w:t>SharePoint server security updates</w:t>
      </w:r>
      <w:bookmarkEnd w:id="322"/>
      <w:bookmarkEnd w:id="323"/>
      <w:bookmarkEnd w:id="1102561758"/>
    </w:p>
    <w:p w:rsidR="0036429E" w:rsidP="00A52817" w:rsidRDefault="0036429E" w14:paraId="3FCED9BB" w14:textId="77777777">
      <w:pPr>
        <w:rPr>
          <w:del w:author="Jack McGrath" w:date="2024-11-18T21:54:00Z" w16du:dateUtc="2024-11-18T21:54:37Z" w:id="324"/>
          <w:rFonts w:cs="Arial"/>
        </w:rPr>
      </w:pPr>
    </w:p>
    <w:p w:rsidR="0036429E" w:rsidP="0036429E" w:rsidRDefault="0036429E" w14:paraId="0505FC48" w14:textId="77777777">
      <w:pPr>
        <w:pStyle w:val="Heading3"/>
        <w:rPr/>
      </w:pPr>
      <w:bookmarkStart w:name="_Toc556045729" w:id="325"/>
      <w:bookmarkStart w:name="_Toc1621393365" w:id="106818639"/>
      <w:r w:rsidR="0036429E">
        <w:rPr/>
        <w:t>Process</w:t>
      </w:r>
      <w:bookmarkEnd w:id="325"/>
      <w:bookmarkEnd w:id="106818639"/>
    </w:p>
    <w:p w:rsidRPr="00EC5501" w:rsidR="00EC5501" w:rsidRDefault="2E4F6E9A" w14:paraId="52FFAED0" w14:textId="798DB87B">
      <w:pPr>
        <w:pStyle w:val="ListParagraph"/>
        <w:numPr>
          <w:ilvl w:val="0"/>
          <w:numId w:val="6"/>
        </w:numPr>
        <w:rPr>
          <w:ins w:author="Jack McGrath" w:date="2024-11-18T21:54:00Z" w16du:dateUtc="2024-11-18T21:54:18Z" w:id="326"/>
        </w:rPr>
        <w:pPrChange w:author="Jack McGrath" w:date="2024-11-18T21:54:00Z" w:id="327">
          <w:pPr/>
        </w:pPrChange>
      </w:pPr>
      <w:r>
        <w:t>Establish a remote desktop connection to the server EECSBWFE02</w:t>
      </w:r>
      <w:r w:rsidR="293830F2">
        <w:t xml:space="preserve">. Open </w:t>
      </w:r>
      <w:r w:rsidR="06B94120">
        <w:t>Update history in settings.</w:t>
      </w:r>
    </w:p>
    <w:p w:rsidR="11D6FD77" w:rsidRDefault="11D6FD77" w14:paraId="51B66601" w14:textId="67F62D17"/>
    <w:p w:rsidR="0036429E" w:rsidP="0036429E" w:rsidRDefault="0036429E" w14:paraId="603894A2" w14:textId="77777777">
      <w:pPr>
        <w:pStyle w:val="Heading3"/>
        <w:rPr/>
      </w:pPr>
      <w:bookmarkStart w:name="_Toc1664419883" w:id="328"/>
      <w:bookmarkStart w:name="_Toc828620207" w:id="1087192816"/>
      <w:r w:rsidR="0036429E">
        <w:rPr/>
        <w:t>Findings</w:t>
      </w:r>
      <w:bookmarkEnd w:id="328"/>
      <w:bookmarkEnd w:id="1087192816"/>
    </w:p>
    <w:p w:rsidRPr="00574797" w:rsidR="00A52817" w:rsidP="001A21C3" w:rsidRDefault="00A52817" w14:paraId="1B08F83C" w14:textId="32541F11">
      <w:pPr>
        <w:pStyle w:val="Heading4"/>
        <w:rPr/>
      </w:pPr>
      <w:bookmarkStart w:name="_Toc1096455266" w:id="1633375937"/>
      <w:r w:rsidR="00A52817">
        <w:rPr/>
        <w:t>The SharePoint application server and cumulative updates are current</w:t>
      </w:r>
      <w:bookmarkEnd w:id="1633375937"/>
    </w:p>
    <w:p w:rsidRPr="00574797" w:rsidR="00A52817" w:rsidRDefault="1B56617B" w14:paraId="4227C514" w14:textId="77777777">
      <w:pPr>
        <w:pStyle w:val="ListParagraph"/>
        <w:numPr>
          <w:ilvl w:val="0"/>
          <w:numId w:val="7"/>
        </w:numPr>
        <w:rPr>
          <w:rFonts w:cs="Arial"/>
        </w:rPr>
        <w:pPrChange w:author="Jack McGrath" w:date="2024-11-18T21:54:00Z" w:id="329">
          <w:pPr/>
        </w:pPrChange>
      </w:pPr>
      <w:r w:rsidRPr="11D6FD77">
        <w:rPr>
          <w:rFonts w:cs="Arial"/>
        </w:rPr>
        <w:t>Latest Security updates:29/10/2024</w:t>
      </w:r>
    </w:p>
    <w:p w:rsidRPr="00574797" w:rsidR="00A52817" w:rsidRDefault="1B56617B" w14:paraId="0AC05B59" w14:textId="77777777">
      <w:pPr>
        <w:pStyle w:val="ListParagraph"/>
        <w:numPr>
          <w:ilvl w:val="0"/>
          <w:numId w:val="7"/>
        </w:numPr>
        <w:rPr>
          <w:rFonts w:cs="Arial"/>
        </w:rPr>
        <w:pPrChange w:author="Jack McGrath" w:date="2024-11-18T21:54:00Z" w:id="330">
          <w:pPr/>
        </w:pPrChange>
      </w:pPr>
      <w:r w:rsidRPr="11D6FD77">
        <w:rPr>
          <w:rFonts w:cs="Arial"/>
        </w:rPr>
        <w:t>Latest Cumulative updates on 29/10/2024</w:t>
      </w:r>
    </w:p>
    <w:p w:rsidRPr="00574797" w:rsidR="00A52817" w:rsidP="00A52817" w:rsidRDefault="00A52817" w14:paraId="107D18F6" w14:textId="77777777">
      <w:pPr>
        <w:rPr>
          <w:rFonts w:cs="Arial"/>
        </w:rPr>
      </w:pPr>
    </w:p>
    <w:p w:rsidRPr="00574797" w:rsidR="00A52817" w:rsidP="00A52817" w:rsidRDefault="00A52817" w14:paraId="2A334E9D" w14:textId="77777777">
      <w:pPr>
        <w:rPr>
          <w:rFonts w:cs="Arial"/>
        </w:rPr>
      </w:pPr>
      <w:r w:rsidRPr="00574797">
        <w:rPr>
          <w:rFonts w:cs="Arial"/>
          <w:noProof/>
        </w:rPr>
        <w:drawing>
          <wp:inline distT="0" distB="0" distL="0" distR="0" wp14:anchorId="0EE34552" wp14:editId="3FE707D2">
            <wp:extent cx="5731510" cy="4803140"/>
            <wp:effectExtent l="0" t="0" r="2540" b="0"/>
            <wp:docPr id="71859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95270" name="Picture 1" descr="A screenshot of a computer&#10;&#10;Description automatically generated"/>
                    <pic:cNvPicPr/>
                  </pic:nvPicPr>
                  <pic:blipFill>
                    <a:blip r:embed="rId51"/>
                    <a:stretch>
                      <a:fillRect/>
                    </a:stretch>
                  </pic:blipFill>
                  <pic:spPr>
                    <a:xfrm>
                      <a:off x="0" y="0"/>
                      <a:ext cx="5731510" cy="4803140"/>
                    </a:xfrm>
                    <a:prstGeom prst="rect">
                      <a:avLst/>
                    </a:prstGeom>
                  </pic:spPr>
                </pic:pic>
              </a:graphicData>
            </a:graphic>
          </wp:inline>
        </w:drawing>
      </w:r>
    </w:p>
    <w:p w:rsidRPr="00574797" w:rsidR="00A52817" w:rsidP="00A52817" w:rsidRDefault="00A52817" w14:paraId="0D5BAE30" w14:textId="77777777">
      <w:pPr>
        <w:rPr>
          <w:rFonts w:cs="Arial"/>
        </w:rPr>
      </w:pPr>
    </w:p>
    <w:p w:rsidRPr="00574797" w:rsidR="00A52817" w:rsidP="00A52817" w:rsidRDefault="00A52817" w14:paraId="1136100D" w14:textId="77777777">
      <w:pPr>
        <w:rPr>
          <w:rFonts w:cs="Arial"/>
        </w:rPr>
      </w:pPr>
      <w:r w:rsidRPr="00574797">
        <w:rPr>
          <w:rFonts w:cs="Arial"/>
        </w:rPr>
        <w:br w:type="page"/>
      </w:r>
    </w:p>
    <w:p w:rsidRPr="00574797" w:rsidR="00A52817" w:rsidP="002C36D5" w:rsidRDefault="00A52817" w14:paraId="6212876E" w14:textId="1733B6C7">
      <w:pPr>
        <w:pStyle w:val="Heading2"/>
        <w:rPr/>
      </w:pPr>
      <w:bookmarkStart w:name="_Toc182472383" w:id="331"/>
      <w:bookmarkStart w:name="_Toc1163293618" w:id="332"/>
      <w:bookmarkStart w:name="_Toc815449377" w:id="160623537"/>
      <w:r w:rsidR="00A52817">
        <w:rPr/>
        <w:t>SharePoint Server Installed Software</w:t>
      </w:r>
      <w:bookmarkEnd w:id="331"/>
      <w:bookmarkEnd w:id="332"/>
      <w:bookmarkEnd w:id="160623537"/>
    </w:p>
    <w:p w:rsidR="002C36D5" w:rsidP="002C36D5" w:rsidRDefault="002C36D5" w14:paraId="2EF7E59A" w14:textId="77777777">
      <w:pPr>
        <w:pStyle w:val="Heading3"/>
        <w:rPr/>
      </w:pPr>
      <w:bookmarkStart w:name="_Toc337956767" w:id="333"/>
      <w:bookmarkStart w:name="_Toc1725304255" w:id="2088612390"/>
      <w:r w:rsidR="002C36D5">
        <w:rPr/>
        <w:t>Process</w:t>
      </w:r>
      <w:bookmarkEnd w:id="333"/>
      <w:bookmarkEnd w:id="2088612390"/>
    </w:p>
    <w:p w:rsidRPr="00EC5501" w:rsidR="00EC5501" w:rsidRDefault="2E4F6E9A" w14:paraId="4051DB90" w14:textId="009E9EE1">
      <w:pPr>
        <w:pStyle w:val="ListParagraph"/>
        <w:numPr>
          <w:ilvl w:val="0"/>
          <w:numId w:val="5"/>
        </w:numPr>
        <w:rPr>
          <w:ins w:author="Jack McGrath" w:date="2024-11-18T21:54:00Z" w16du:dateUtc="2024-11-18T21:54:49Z" w:id="334"/>
        </w:rPr>
        <w:pPrChange w:author="Jack McGrath" w:date="2024-11-18T21:54:00Z" w:id="335">
          <w:pPr/>
        </w:pPrChange>
      </w:pPr>
      <w:r>
        <w:t>Establish a remote desktop connection to the server EECSBWFE02</w:t>
      </w:r>
      <w:r w:rsidR="2F066707">
        <w:t xml:space="preserve">. </w:t>
      </w:r>
    </w:p>
    <w:p w:rsidRPr="00EC5501" w:rsidR="00EC5501" w:rsidRDefault="2F066707" w14:paraId="1CFBBABB" w14:textId="30BB5C12">
      <w:pPr>
        <w:pStyle w:val="ListParagraph"/>
        <w:numPr>
          <w:ilvl w:val="0"/>
          <w:numId w:val="5"/>
        </w:numPr>
        <w:rPr>
          <w:ins w:author="Jack McGrath" w:date="2024-11-18T21:54:00Z" w16du:dateUtc="2024-11-18T21:54:42Z" w:id="336"/>
        </w:rPr>
        <w:pPrChange w:author="Jack McGrath" w:date="2024-11-18T21:54:00Z" w:id="337">
          <w:pPr/>
        </w:pPrChange>
      </w:pPr>
      <w:r>
        <w:t>Open control panel and navigate to Programs and features.</w:t>
      </w:r>
    </w:p>
    <w:p w:rsidR="11D6FD77" w:rsidRDefault="11D6FD77" w14:paraId="2E4FAEA2" w14:textId="6F126E0C"/>
    <w:p w:rsidR="002C36D5" w:rsidP="002C36D5" w:rsidRDefault="002C36D5" w14:paraId="6021A517" w14:textId="77777777">
      <w:pPr>
        <w:pStyle w:val="Heading3"/>
        <w:rPr/>
      </w:pPr>
      <w:bookmarkStart w:name="_Toc1580788520" w:id="338"/>
      <w:bookmarkStart w:name="_Toc757951599" w:id="1010121947"/>
      <w:r w:rsidR="002C36D5">
        <w:rPr/>
        <w:t>Findings</w:t>
      </w:r>
      <w:bookmarkEnd w:id="338"/>
      <w:bookmarkEnd w:id="1010121947"/>
    </w:p>
    <w:p w:rsidRPr="008D4534" w:rsidR="008D4534" w:rsidP="008D4534" w:rsidRDefault="008D4534" w14:paraId="44EC70DF" w14:textId="143D2E52">
      <w:pPr>
        <w:pStyle w:val="Heading4"/>
        <w:rPr/>
      </w:pPr>
      <w:bookmarkStart w:name="_Toc1567098521" w:id="1155661899"/>
      <w:r w:rsidR="008D4534">
        <w:rPr/>
        <w:t>Third-Party Software Affecting Server Performance</w:t>
      </w:r>
      <w:bookmarkEnd w:id="1155661899"/>
    </w:p>
    <w:p w:rsidRPr="00574797" w:rsidR="00A52817" w:rsidP="00A52817" w:rsidRDefault="00A52817" w14:paraId="7BE27673" w14:textId="4D1956BE">
      <w:pPr>
        <w:rPr>
          <w:rFonts w:cs="Arial"/>
        </w:rPr>
      </w:pPr>
      <w:r w:rsidRPr="00574797">
        <w:rPr>
          <w:rFonts w:cs="Arial"/>
        </w:rPr>
        <w:t>Installing multiple applications like Google Chrome, Internet Explorer, Sharegate Migration Tool, and SharePoint Designer on a single SharePoint 2019 server can impact performance and is generally not considered best practice. Here are some reasons why and recommendations:</w:t>
      </w:r>
    </w:p>
    <w:p w:rsidRPr="00574797" w:rsidR="00A52817" w:rsidRDefault="1B56617B" w14:paraId="39E724C5" w14:textId="77777777">
      <w:pPr>
        <w:pStyle w:val="ListParagraph"/>
        <w:numPr>
          <w:ilvl w:val="0"/>
          <w:numId w:val="4"/>
        </w:numPr>
        <w:rPr>
          <w:rFonts w:cs="Arial"/>
        </w:rPr>
        <w:pPrChange w:author="Jack McGrath" w:date="2024-11-18T21:55:00Z" w:id="339">
          <w:pPr/>
        </w:pPrChange>
      </w:pPr>
      <w:r w:rsidRPr="11D6FD77">
        <w:rPr>
          <w:rFonts w:cs="Arial"/>
        </w:rPr>
        <w:t>Resource Consumption: Each application consumes CPU, memory, and disk resources, which can affect the performance of your SharePoint server, especially under load.</w:t>
      </w:r>
    </w:p>
    <w:p w:rsidRPr="00574797" w:rsidR="00A52817" w:rsidRDefault="1B56617B" w14:paraId="737A714E" w14:textId="77777777">
      <w:pPr>
        <w:pStyle w:val="ListParagraph"/>
        <w:numPr>
          <w:ilvl w:val="0"/>
          <w:numId w:val="4"/>
        </w:numPr>
        <w:rPr>
          <w:rFonts w:cs="Arial"/>
        </w:rPr>
        <w:pPrChange w:author="Jack McGrath" w:date="2024-11-18T21:55:00Z" w:id="340">
          <w:pPr/>
        </w:pPrChange>
      </w:pPr>
      <w:r w:rsidRPr="11D6FD77">
        <w:rPr>
          <w:rFonts w:cs="Arial"/>
        </w:rPr>
        <w:t>Security Risks: Having multiple applications increases the attack surface, potentially exposing your server to security vulnerabilities.</w:t>
      </w:r>
    </w:p>
    <w:p w:rsidRPr="00574797" w:rsidR="00A52817" w:rsidRDefault="1B56617B" w14:paraId="08CB870D" w14:textId="2FA87913">
      <w:pPr>
        <w:pStyle w:val="ListParagraph"/>
        <w:numPr>
          <w:ilvl w:val="0"/>
          <w:numId w:val="4"/>
        </w:numPr>
        <w:rPr>
          <w:ins w:author="Jack McGrath" w:date="2024-11-18T21:55:00Z" w16du:dateUtc="2024-11-18T21:55:29Z" w:id="341"/>
          <w:rFonts w:cs="Arial"/>
        </w:rPr>
        <w:pPrChange w:author="Jack McGrath" w:date="2024-11-18T21:55:00Z" w:id="342">
          <w:pPr/>
        </w:pPrChange>
      </w:pPr>
      <w:r w:rsidRPr="11D6FD77">
        <w:rPr>
          <w:rFonts w:cs="Arial"/>
        </w:rPr>
        <w:t>Minimal Installation: Only install essential applications on your SharePoint server. For instance, use a dedicated machine or VM for running Sharegate Migration Tool during migrations.</w:t>
      </w:r>
    </w:p>
    <w:p w:rsidRPr="00574797" w:rsidR="00A52817" w:rsidP="00A52817" w:rsidRDefault="1B56617B" w14:paraId="3B59B213" w14:textId="2EF7969F">
      <w:pPr>
        <w:rPr>
          <w:rFonts w:cs="Arial"/>
        </w:rPr>
      </w:pPr>
      <w:r>
        <w:rPr>
          <w:noProof/>
        </w:rPr>
        <w:drawing>
          <wp:inline distT="0" distB="0" distL="0" distR="0" wp14:anchorId="1D23E380" wp14:editId="79EB3596">
            <wp:extent cx="5731510" cy="3288030"/>
            <wp:effectExtent l="0" t="0" r="2540" b="7620"/>
            <wp:docPr id="138919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rsidRPr="00574797" w:rsidR="00A52817" w:rsidP="00A52817" w:rsidRDefault="00A52817" w14:paraId="7B115CBD" w14:textId="77777777">
      <w:pPr>
        <w:rPr>
          <w:rFonts w:cs="Arial"/>
        </w:rPr>
      </w:pPr>
    </w:p>
    <w:p w:rsidRPr="00574797" w:rsidR="00A52817" w:rsidP="00A52817" w:rsidRDefault="00A52817" w14:paraId="641FB6B2" w14:textId="77777777">
      <w:pPr>
        <w:rPr>
          <w:rFonts w:cs="Arial"/>
        </w:rPr>
      </w:pPr>
    </w:p>
    <w:p w:rsidRPr="00574797" w:rsidR="00C34AC3" w:rsidRDefault="00C34AC3" w14:paraId="2FB0A434" w14:textId="02F66CD1">
      <w:pPr>
        <w:spacing w:before="0" w:after="0" w:line="240" w:lineRule="auto"/>
        <w:rPr>
          <w:rFonts w:cs="Arial"/>
        </w:rPr>
      </w:pPr>
      <w:r w:rsidRPr="00574797">
        <w:rPr>
          <w:rFonts w:cs="Arial"/>
        </w:rPr>
        <w:br w:type="page"/>
      </w:r>
    </w:p>
    <w:p w:rsidRPr="00574797" w:rsidR="00A52817" w:rsidP="00A52817" w:rsidRDefault="00A52817" w14:paraId="42B942FA" w14:textId="77777777">
      <w:pPr>
        <w:rPr>
          <w:rFonts w:cs="Arial"/>
        </w:rPr>
      </w:pPr>
    </w:p>
    <w:p w:rsidRPr="00574797" w:rsidR="00D765A0" w:rsidP="0007291A" w:rsidRDefault="00D765A0" w14:paraId="12C7C4D8" w14:textId="59D148AE">
      <w:pPr>
        <w:pStyle w:val="Heading2"/>
        <w:rPr/>
      </w:pPr>
      <w:bookmarkStart w:name="_Toc182472384" w:id="343"/>
      <w:bookmarkStart w:name="_Toc1410478850" w:id="344"/>
      <w:bookmarkStart w:name="_Toc1708122104" w:id="1803420820"/>
      <w:r w:rsidR="00D765A0">
        <w:rPr/>
        <w:t>IIS Logs Analysis</w:t>
      </w:r>
      <w:bookmarkEnd w:id="343"/>
      <w:bookmarkEnd w:id="344"/>
      <w:bookmarkEnd w:id="1803420820"/>
    </w:p>
    <w:p w:rsidR="0007291A" w:rsidP="0007291A" w:rsidRDefault="0007291A" w14:paraId="65CDA684" w14:textId="77777777">
      <w:pPr>
        <w:pStyle w:val="Heading3"/>
        <w:rPr/>
      </w:pPr>
      <w:bookmarkStart w:name="_Toc1623654970" w:id="345"/>
      <w:bookmarkStart w:name="_Toc951535980" w:id="2144647000"/>
      <w:r w:rsidR="0007291A">
        <w:rPr/>
        <w:t>Process</w:t>
      </w:r>
      <w:bookmarkEnd w:id="345"/>
      <w:bookmarkEnd w:id="2144647000"/>
    </w:p>
    <w:p w:rsidRPr="00EC5501" w:rsidR="00EC5501" w:rsidRDefault="2E4F6E9A" w14:paraId="15500D1C" w14:textId="442E1D8E">
      <w:pPr>
        <w:pStyle w:val="ListParagraph"/>
        <w:numPr>
          <w:ilvl w:val="0"/>
          <w:numId w:val="3"/>
        </w:numPr>
        <w:rPr>
          <w:ins w:author="Jack McGrath" w:date="2024-11-18T21:55:00Z" w16du:dateUtc="2024-11-18T21:55:53Z" w:id="346"/>
        </w:rPr>
        <w:pPrChange w:author="Jack McGrath" w:date="2024-11-18T21:55:00Z" w:id="347">
          <w:pPr/>
        </w:pPrChange>
      </w:pPr>
      <w:r>
        <w:t>Establish a remote desktop connection to the server EECSBWFE02</w:t>
      </w:r>
      <w:r w:rsidR="32CADA32">
        <w:t xml:space="preserve">. </w:t>
      </w:r>
    </w:p>
    <w:p w:rsidRPr="00EC5501" w:rsidR="00EC5501" w:rsidRDefault="32CADA32" w14:paraId="4D3649A1" w14:textId="2CB2B8D2">
      <w:pPr>
        <w:pStyle w:val="ListParagraph"/>
        <w:numPr>
          <w:ilvl w:val="0"/>
          <w:numId w:val="3"/>
        </w:numPr>
        <w:rPr>
          <w:ins w:author="Jack McGrath" w:date="2024-11-18T21:56:00Z" w16du:dateUtc="2024-11-18T21:56:10Z" w:id="348"/>
        </w:rPr>
        <w:pPrChange w:author="Jack McGrath" w:date="2024-11-18T21:55:00Z" w:id="349">
          <w:pPr/>
        </w:pPrChange>
      </w:pPr>
      <w:r>
        <w:t xml:space="preserve">Navigate to </w:t>
      </w:r>
      <w:ins w:author="Jack McGrath" w:date="2024-11-18T21:55:00Z" w:id="350">
        <w:r w:rsidR="39CC5786">
          <w:t>the “</w:t>
        </w:r>
      </w:ins>
      <w:r>
        <w:t>E</w:t>
      </w:r>
      <w:ins w:author="Jack McGrath" w:date="2024-11-18T21:55:00Z" w:id="351">
        <w:r w:rsidR="1481BA97">
          <w:t>”</w:t>
        </w:r>
      </w:ins>
      <w:r>
        <w:t xml:space="preserve"> drive and open the folder</w:t>
      </w:r>
      <w:r w:rsidR="3974385D">
        <w:t xml:space="preserve"> </w:t>
      </w:r>
      <w:ins w:author="Jack McGrath" w:date="2024-11-18T21:56:00Z" w:id="352">
        <w:r w:rsidR="670D56B4">
          <w:t>“</w:t>
        </w:r>
      </w:ins>
      <w:r w:rsidR="3974385D">
        <w:t>IIS Logs</w:t>
      </w:r>
      <w:ins w:author="Jack McGrath" w:date="2024-11-18T21:56:00Z" w:id="353">
        <w:r w:rsidR="584CC950">
          <w:t>”</w:t>
        </w:r>
      </w:ins>
      <w:r w:rsidR="3974385D">
        <w:t>.</w:t>
      </w:r>
      <w:ins w:author="Jack McGrath" w:date="2024-11-18T21:56:00Z" w:id="354">
        <w:r w:rsidR="00EC5501">
          <w:br/>
        </w:r>
      </w:ins>
    </w:p>
    <w:p w:rsidR="11D6FD77" w:rsidP="11D6FD77" w:rsidRDefault="11D6FD77" w14:paraId="6EE26891" w14:textId="784C5717"/>
    <w:p w:rsidR="0007291A" w:rsidP="0007291A" w:rsidRDefault="0007291A" w14:paraId="11D920FD" w14:textId="77777777">
      <w:pPr>
        <w:pStyle w:val="Heading3"/>
        <w:rPr/>
      </w:pPr>
      <w:bookmarkStart w:name="_Toc590149271" w:id="355"/>
      <w:bookmarkStart w:name="_Toc1045720050" w:id="1789119830"/>
      <w:r w:rsidR="0007291A">
        <w:rPr/>
        <w:t>Findings</w:t>
      </w:r>
      <w:bookmarkEnd w:id="355"/>
      <w:bookmarkEnd w:id="1789119830"/>
    </w:p>
    <w:p w:rsidRPr="00D63299" w:rsidR="00D63299" w:rsidP="00D63299" w:rsidRDefault="00D63299" w14:paraId="771F7BCC" w14:textId="7AD7BA8D">
      <w:pPr>
        <w:pStyle w:val="Heading4"/>
        <w:rPr/>
      </w:pPr>
      <w:bookmarkStart w:name="_Toc1713242982" w:id="1475734454"/>
      <w:r w:rsidR="00D63299">
        <w:rPr/>
        <w:t>Limited HTTP Analysis Due to Disabled ETW and Incomplete Logs</w:t>
      </w:r>
      <w:bookmarkEnd w:id="1475734454"/>
    </w:p>
    <w:p w:rsidRPr="00574797" w:rsidR="00F34320" w:rsidP="00D765A0" w:rsidRDefault="00D765A0" w14:paraId="5862C73B" w14:textId="61584197">
      <w:pPr>
        <w:rPr>
          <w:rFonts w:cs="Arial"/>
          <w:szCs w:val="22"/>
        </w:rPr>
      </w:pPr>
      <w:r w:rsidRPr="00574797">
        <w:rPr>
          <w:rFonts w:cs="Arial"/>
          <w:szCs w:val="22"/>
        </w:rPr>
        <w:t xml:space="preserve">The objective is to identify HTTP transactions and areas for optimization. ETW (Event Tracing for Windows) is not enabled for any IIS sites, which limits the ability to analyse past performance metrics. Additionally, nothing was found in the logs that could relate to the current performance </w:t>
      </w:r>
      <w:r w:rsidRPr="00574797" w:rsidR="00F34320">
        <w:rPr>
          <w:rFonts w:cs="Arial"/>
          <w:szCs w:val="22"/>
        </w:rPr>
        <w:t>issues.</w:t>
      </w:r>
    </w:p>
    <w:p w:rsidRPr="00574797" w:rsidR="00D765A0" w:rsidP="00D765A0" w:rsidRDefault="00D765A0" w14:paraId="14D7402E" w14:textId="13B42F18">
      <w:pPr>
        <w:rPr>
          <w:rFonts w:cs="Arial"/>
          <w:szCs w:val="22"/>
        </w:rPr>
      </w:pPr>
      <w:r w:rsidRPr="00574797">
        <w:rPr>
          <w:rFonts w:cs="Arial"/>
          <w:noProof/>
          <w:szCs w:val="22"/>
        </w:rPr>
        <w:drawing>
          <wp:inline distT="0" distB="0" distL="0" distR="0" wp14:anchorId="6CC8B42F" wp14:editId="6AB557AC">
            <wp:extent cx="5731510" cy="3636010"/>
            <wp:effectExtent l="0" t="0" r="2540" b="2540"/>
            <wp:docPr id="1434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38" name="Picture 1" descr="A screenshot of a computer&#10;&#10;Description automatically generated"/>
                    <pic:cNvPicPr/>
                  </pic:nvPicPr>
                  <pic:blipFill>
                    <a:blip r:embed="rId53"/>
                    <a:stretch>
                      <a:fillRect/>
                    </a:stretch>
                  </pic:blipFill>
                  <pic:spPr>
                    <a:xfrm>
                      <a:off x="0" y="0"/>
                      <a:ext cx="5731510" cy="3636010"/>
                    </a:xfrm>
                    <a:prstGeom prst="rect">
                      <a:avLst/>
                    </a:prstGeom>
                  </pic:spPr>
                </pic:pic>
              </a:graphicData>
            </a:graphic>
          </wp:inline>
        </w:drawing>
      </w:r>
    </w:p>
    <w:p w:rsidRPr="00574797" w:rsidR="00D765A0" w:rsidP="00D765A0" w:rsidRDefault="00D765A0" w14:paraId="20C5D08C" w14:textId="77777777">
      <w:pPr>
        <w:rPr>
          <w:rFonts w:cs="Arial"/>
          <w:szCs w:val="22"/>
        </w:rPr>
      </w:pPr>
    </w:p>
    <w:p w:rsidRPr="00574797" w:rsidR="00D765A0" w:rsidP="008D60F8" w:rsidRDefault="00D765A0" w14:paraId="5FDE484D" w14:textId="77777777">
      <w:pPr>
        <w:pStyle w:val="Heading3"/>
        <w:rPr/>
      </w:pPr>
      <w:bookmarkStart w:name="_Toc1661317200" w:id="356"/>
      <w:bookmarkStart w:name="_Toc1251970551" w:id="1332797092"/>
      <w:r w:rsidR="00D765A0">
        <w:rPr/>
        <w:t>Recommendations</w:t>
      </w:r>
      <w:bookmarkEnd w:id="356"/>
      <w:bookmarkEnd w:id="1332797092"/>
    </w:p>
    <w:p w:rsidRPr="00574797" w:rsidR="00D765A0" w:rsidP="00D765A0" w:rsidRDefault="00D765A0" w14:paraId="6D8889B6" w14:textId="77777777">
      <w:pPr>
        <w:rPr>
          <w:rFonts w:cs="Arial"/>
          <w:szCs w:val="22"/>
        </w:rPr>
      </w:pPr>
      <w:r w:rsidRPr="00574797">
        <w:rPr>
          <w:rFonts w:cs="Arial"/>
          <w:szCs w:val="22"/>
        </w:rPr>
        <w:t>It is recommended to enable ETW (Event Tracing for Windows) to enhance monitoring and troubleshooting capabilities. Additionally, ETW logs can capture a broad spectrum of data, including performance metrics and error details.</w:t>
      </w:r>
    </w:p>
    <w:p w:rsidRPr="00574797" w:rsidR="00D765A0" w:rsidP="11D6FD77" w:rsidRDefault="00D765A0" w14:paraId="2A17FFDB" w14:textId="77777777">
      <w:pPr>
        <w:rPr>
          <w:del w:author="Jack McGrath" w:date="2024-11-18T21:56:00Z" w16du:dateUtc="2024-11-18T21:56:25Z" w:id="357"/>
          <w:rFonts w:cs="Arial"/>
        </w:rPr>
      </w:pPr>
    </w:p>
    <w:p w:rsidRPr="00574797" w:rsidR="00D765A0" w:rsidP="11D6FD77" w:rsidRDefault="00D765A0" w14:paraId="75BF4E65" w14:textId="77777777">
      <w:pPr>
        <w:rPr>
          <w:del w:author="Jack McGrath" w:date="2024-11-18T21:56:00Z" w16du:dateUtc="2024-11-18T21:56:24Z" w:id="358"/>
          <w:rFonts w:cs="Arial"/>
        </w:rPr>
      </w:pPr>
    </w:p>
    <w:p w:rsidRPr="00574797" w:rsidR="00D765A0" w:rsidP="11D6FD77" w:rsidRDefault="00D765A0" w14:paraId="472F70BA" w14:textId="77777777">
      <w:pPr>
        <w:rPr>
          <w:del w:author="Jack McGrath" w:date="2024-11-18T21:56:00Z" w16du:dateUtc="2024-11-18T21:56:23Z" w:id="359"/>
          <w:rFonts w:cs="Arial" w:eastAsiaTheme="majorEastAsia"/>
          <w:color w:val="0F4761" w:themeColor="accent1" w:themeShade="BF"/>
          <w:sz w:val="28"/>
          <w:szCs w:val="28"/>
        </w:rPr>
      </w:pPr>
    </w:p>
    <w:p w:rsidRPr="00574797" w:rsidR="00D765A0" w:rsidP="794E02EC" w:rsidRDefault="00D765A0" w14:paraId="0204691D" w14:textId="4867A32D">
      <w:pPr>
        <w:rPr>
          <w:rFonts w:cs="Arial"/>
        </w:rPr>
      </w:pPr>
      <w:bookmarkStart w:name="_Toc182472385" w:id="360"/>
    </w:p>
    <w:p w:rsidRPr="00574797" w:rsidR="00D765A0" w:rsidP="008D60F8" w:rsidRDefault="00D765A0" w14:paraId="7E413355" w14:textId="5A06741E">
      <w:pPr>
        <w:pStyle w:val="Heading2"/>
        <w:rPr>
          <w:del w:author="Jack McGrath" w:date="2024-11-18T22:03:27.022Z" w16du:dateUtc="2024-11-18T22:03:27.022Z" w:id="2025308287"/>
        </w:rPr>
      </w:pPr>
      <w:bookmarkStart w:name="_Toc959020711" w:id="361"/>
      <w:bookmarkStart w:name="_Toc586124366" w:id="1174336849"/>
      <w:r w:rsidR="00D765A0">
        <w:rPr/>
        <w:t>ULS Logs Analysis</w:t>
      </w:r>
      <w:bookmarkEnd w:id="360"/>
      <w:bookmarkEnd w:id="361"/>
      <w:bookmarkEnd w:id="1174336849"/>
    </w:p>
    <w:p w:rsidR="008D60F8" w:rsidP="59202128" w:rsidRDefault="008D60F8" w14:paraId="08F42D15" w14:textId="77777777">
      <w:pPr>
        <w:pStyle w:val="Heading3"/>
        <w:numPr>
          <w:ilvl w:val="0"/>
          <w:numId w:val="0"/>
        </w:numPr>
        <w:ind w:left="0"/>
        <w:pPrChange w:author="Jack McGrath" w:date="2024-11-18T22:03:26.548Z">
          <w:pPr>
            <w:pStyle w:val="Heading3"/>
            <w:numPr>
              <w:ilvl w:val="2"/>
              <w:numId w:val="10"/>
            </w:numPr>
          </w:pPr>
        </w:pPrChange>
      </w:pPr>
      <w:bookmarkStart w:name="_Toc1034813854" w:id="362"/>
      <w:bookmarkStart w:name="_Toc1345771886" w:id="2087423187"/>
      <w:r w:rsidR="008D60F8">
        <w:rPr/>
        <w:t>Process</w:t>
      </w:r>
      <w:bookmarkEnd w:id="362"/>
      <w:bookmarkEnd w:id="2087423187"/>
    </w:p>
    <w:p w:rsidR="00EC5501" w:rsidRDefault="2E4F6E9A" w14:paraId="6CCB896F" w14:textId="3B0F72F1">
      <w:pPr>
        <w:pStyle w:val="ListParagraph"/>
        <w:numPr>
          <w:ilvl w:val="0"/>
          <w:numId w:val="2"/>
        </w:numPr>
        <w:rPr>
          <w:ins w:author="Jack McGrath" w:date="2024-11-18T21:56:00Z" w16du:dateUtc="2024-11-18T21:56:37Z" w:id="363"/>
        </w:rPr>
        <w:pPrChange w:author="Jack McGrath" w:date="2024-11-18T21:56:00Z" w:id="364">
          <w:pPr/>
        </w:pPrChange>
      </w:pPr>
      <w:r>
        <w:t>Establish a remote desktop connection to the server EECSBWFE02</w:t>
      </w:r>
      <w:r w:rsidR="76032D14">
        <w:t xml:space="preserve">. </w:t>
      </w:r>
    </w:p>
    <w:p w:rsidR="00EC5501" w:rsidRDefault="46B5E14C" w14:paraId="3BD604BF" w14:textId="59AAFDAA">
      <w:pPr>
        <w:pStyle w:val="ListParagraph"/>
        <w:numPr>
          <w:ilvl w:val="0"/>
          <w:numId w:val="2"/>
        </w:numPr>
        <w:rPr>
          <w:ins w:author="Jack McGrath" w:date="2024-11-18T21:56:00Z" w16du:dateUtc="2024-11-18T21:56:40Z" w:id="365"/>
        </w:rPr>
        <w:pPrChange w:author="Jack McGrath" w:date="2024-11-18T21:56:00Z" w:id="366">
          <w:pPr/>
        </w:pPrChange>
      </w:pPr>
      <w:r>
        <w:t xml:space="preserve">Navigate to </w:t>
      </w:r>
      <w:ins w:author="Jack McGrath" w:date="2024-11-18T21:56:00Z" w:id="367">
        <w:r w:rsidR="7FA232F6">
          <w:t>the “</w:t>
        </w:r>
      </w:ins>
      <w:r>
        <w:t>E</w:t>
      </w:r>
      <w:ins w:author="Jack McGrath" w:date="2024-11-18T21:56:00Z" w:id="368">
        <w:r w:rsidR="64D9DBF1">
          <w:t>”</w:t>
        </w:r>
      </w:ins>
      <w:r>
        <w:t xml:space="preserve"> drive and open the </w:t>
      </w:r>
      <w:r w:rsidR="114E5090">
        <w:t>folder</w:t>
      </w:r>
      <w:ins w:author="Jack McGrath" w:date="2024-11-18T21:56:00Z" w:id="369">
        <w:r w:rsidR="50A88A76">
          <w:t xml:space="preserve"> named </w:t>
        </w:r>
      </w:ins>
      <w:del w:author="Jack McGrath" w:date="2024-11-18T21:56:00Z" w:id="370">
        <w:r w:rsidDel="114E5090" w:rsidR="00EC5501">
          <w:delText>,</w:delText>
        </w:r>
        <w:r w:rsidDel="46B5E14C" w:rsidR="00EC5501">
          <w:delText xml:space="preserve"> </w:delText>
        </w:r>
      </w:del>
      <w:r w:rsidR="3223028A">
        <w:t>“T</w:t>
      </w:r>
      <w:r>
        <w:t>ools</w:t>
      </w:r>
      <w:ins w:author="Jack McGrath" w:date="2024-11-18T21:56:00Z" w:id="371">
        <w:r w:rsidR="36A00730">
          <w:t>”</w:t>
        </w:r>
      </w:ins>
      <w:r>
        <w:t xml:space="preserve">. </w:t>
      </w:r>
    </w:p>
    <w:p w:rsidR="00EC5501" w:rsidRDefault="46B5E14C" w14:paraId="43E19583" w14:textId="415735B0">
      <w:pPr>
        <w:pStyle w:val="ListParagraph"/>
        <w:numPr>
          <w:ilvl w:val="0"/>
          <w:numId w:val="2"/>
        </w:numPr>
        <w:pPrChange w:author="Jack McGrath" w:date="2024-11-18T21:56:00Z" w:id="372">
          <w:pPr/>
        </w:pPrChange>
      </w:pPr>
      <w:r>
        <w:t xml:space="preserve">Open ULS viewer </w:t>
      </w:r>
      <w:r w:rsidR="114E5090">
        <w:t>and click on “Open Logs in Realtime”</w:t>
      </w:r>
    </w:p>
    <w:p w:rsidRPr="00EC5501" w:rsidR="00324582" w:rsidP="00EC5501" w:rsidRDefault="00324582" w14:paraId="76529F7F" w14:textId="2746B8A9">
      <w:r w:rsidRPr="00324582">
        <w:rPr>
          <w:noProof/>
        </w:rPr>
        <w:drawing>
          <wp:inline distT="0" distB="0" distL="0" distR="0" wp14:anchorId="5F26F892" wp14:editId="725C7100">
            <wp:extent cx="6188710" cy="2164080"/>
            <wp:effectExtent l="0" t="0" r="2540" b="7620"/>
            <wp:docPr id="92777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3495" name="Picture 1" descr="A screenshot of a computer&#10;&#10;Description automatically generated"/>
                    <pic:cNvPicPr/>
                  </pic:nvPicPr>
                  <pic:blipFill>
                    <a:blip r:embed="rId54"/>
                    <a:stretch>
                      <a:fillRect/>
                    </a:stretch>
                  </pic:blipFill>
                  <pic:spPr>
                    <a:xfrm>
                      <a:off x="0" y="0"/>
                      <a:ext cx="6188710" cy="2164080"/>
                    </a:xfrm>
                    <a:prstGeom prst="rect">
                      <a:avLst/>
                    </a:prstGeom>
                  </pic:spPr>
                </pic:pic>
              </a:graphicData>
            </a:graphic>
          </wp:inline>
        </w:drawing>
      </w:r>
    </w:p>
    <w:p w:rsidR="008D60F8" w:rsidP="00186C61" w:rsidRDefault="008D60F8" w14:paraId="65F3F330" w14:textId="77777777">
      <w:pPr>
        <w:pStyle w:val="Heading3"/>
        <w:rPr/>
      </w:pPr>
      <w:bookmarkStart w:name="_Toc1650730587" w:id="373"/>
      <w:bookmarkStart w:name="_Toc1260071118" w:id="630609446"/>
      <w:r w:rsidR="008D60F8">
        <w:rPr/>
        <w:t>Findings</w:t>
      </w:r>
      <w:bookmarkEnd w:id="373"/>
      <w:bookmarkEnd w:id="630609446"/>
    </w:p>
    <w:p w:rsidR="00186C61" w:rsidP="00186C61" w:rsidRDefault="00186C61" w14:paraId="0A582D51" w14:textId="704D8CFD">
      <w:pPr>
        <w:pStyle w:val="Heading4"/>
        <w:rPr/>
      </w:pPr>
      <w:bookmarkStart w:name="_Toc650741905" w:id="866615906"/>
      <w:r w:rsidR="00186C61">
        <w:rPr/>
        <w:t>Insufficient Logs Hindering Error Analysis in SharePoint</w:t>
      </w:r>
      <w:bookmarkEnd w:id="866615906"/>
    </w:p>
    <w:p w:rsidRPr="00574797" w:rsidR="00D765A0" w:rsidP="00D765A0" w:rsidRDefault="00D765A0" w14:paraId="265B2DC2" w14:textId="7A95F564">
      <w:pPr>
        <w:rPr>
          <w:rFonts w:cs="Arial"/>
          <w:szCs w:val="22"/>
        </w:rPr>
      </w:pPr>
      <w:r w:rsidRPr="00574797">
        <w:rPr>
          <w:rFonts w:cs="Arial"/>
          <w:szCs w:val="22"/>
        </w:rPr>
        <w:t>The objective is to identify common errors in the SharePoint environment. Currently, there are only two days' worth of logs on the server, which is insufficient for thorough analysis.</w:t>
      </w:r>
    </w:p>
    <w:p w:rsidRPr="00574797" w:rsidR="00D765A0" w:rsidP="00D765A0" w:rsidRDefault="00D765A0" w14:paraId="12F728D9" w14:textId="77777777">
      <w:pPr>
        <w:rPr>
          <w:rFonts w:cs="Arial"/>
          <w:szCs w:val="22"/>
        </w:rPr>
      </w:pPr>
    </w:p>
    <w:p w:rsidRPr="00574797" w:rsidR="00D765A0" w:rsidP="00381B27" w:rsidRDefault="00D765A0" w14:paraId="2EE6B73E" w14:textId="77777777">
      <w:pPr>
        <w:pStyle w:val="Heading3"/>
        <w:rPr/>
      </w:pPr>
      <w:bookmarkStart w:name="_Toc1010744865" w:id="374"/>
      <w:bookmarkStart w:name="_Toc1733738212" w:id="1027513300"/>
      <w:r w:rsidR="00D765A0">
        <w:rPr/>
        <w:t>Recommendations:</w:t>
      </w:r>
      <w:bookmarkEnd w:id="374"/>
      <w:bookmarkEnd w:id="1027513300"/>
      <w:r w:rsidR="00D765A0">
        <w:rPr/>
        <w:t xml:space="preserve"> </w:t>
      </w:r>
    </w:p>
    <w:p w:rsidR="00D765A0" w:rsidRDefault="1C8877AF" w14:paraId="21B45AF0" w14:textId="376D0C73">
      <w:pPr>
        <w:pStyle w:val="ListParagraph"/>
        <w:numPr>
          <w:ilvl w:val="0"/>
          <w:numId w:val="1"/>
        </w:numPr>
        <w:rPr>
          <w:ins w:author="Jack McGrath" w:date="2024-11-18T21:27:00Z" w16du:dateUtc="2024-11-18T21:27:35Z" w:id="375"/>
          <w:rFonts w:cs="Arial" w:eastAsiaTheme="majorEastAsia"/>
          <w:color w:val="0F4761" w:themeColor="accent1" w:themeShade="BF"/>
          <w:sz w:val="32"/>
          <w:szCs w:val="32"/>
        </w:rPr>
        <w:pPrChange w:author="Jack McGrath" w:date="2024-11-18T21:57:00Z" w:id="376">
          <w:pPr/>
        </w:pPrChange>
      </w:pPr>
      <w:r w:rsidRPr="11D6FD77">
        <w:rPr>
          <w:rFonts w:cs="Arial"/>
        </w:rPr>
        <w:t>Maintain at least the past 15 days of log files. This will provide a more comprehensive dataset, enabling more effective troubleshooting of any issues encountered.</w:t>
      </w:r>
    </w:p>
    <w:p w:rsidR="794E02EC" w:rsidP="794E02EC" w:rsidRDefault="794E02EC" w14:paraId="29BAFA5F" w14:textId="29719E01">
      <w:pPr>
        <w:rPr>
          <w:ins w:author="Jack McGrath" w:date="2024-11-18T21:27:00Z" w16du:dateUtc="2024-11-18T21:27:36Z" w:id="377"/>
          <w:rFonts w:cs="Arial"/>
        </w:rPr>
      </w:pPr>
    </w:p>
    <w:p w:rsidR="794E02EC" w:rsidRDefault="794E02EC" w14:paraId="717C0CD9" w14:textId="7C6DCC82">
      <w:r>
        <w:br w:type="page"/>
      </w:r>
    </w:p>
    <w:p w:rsidR="794E02EC" w:rsidP="794E02EC" w:rsidRDefault="794E02EC" w14:paraId="6BE2C95B" w14:textId="42C9D60D">
      <w:pPr>
        <w:rPr>
          <w:del w:author="Jack McGrath" w:date="2024-11-18T21:30:00Z" w16du:dateUtc="2024-11-18T21:30:27Z" w:id="378"/>
        </w:rPr>
      </w:pPr>
      <w:commentRangeStart w:id="379"/>
      <w:commentRangeEnd w:id="379"/>
      <w:r>
        <w:rPr>
          <w:rStyle w:val="CommentReference"/>
        </w:rPr>
        <w:commentReference w:id="379"/>
      </w:r>
    </w:p>
    <w:p w:rsidR="794E02EC" w:rsidRDefault="794E02EC" w14:paraId="6C7323BD" w14:textId="6EB7B7F6">
      <w:pPr>
        <w:rPr>
          <w:del w:author="Jack McGrath" w:date="2024-11-18T21:30:00Z" w16du:dateUtc="2024-11-18T21:30:27Z" w:id="380"/>
        </w:rPr>
      </w:pPr>
    </w:p>
    <w:p w:rsidR="794E02EC" w:rsidRDefault="794E02EC" w14:paraId="42FBF190" w14:textId="596AB8F7">
      <w:pPr>
        <w:rPr>
          <w:del w:author="Jack McGrath" w:date="2024-11-18T21:30:00Z" w16du:dateUtc="2024-11-18T21:30:27Z" w:id="381"/>
        </w:rPr>
      </w:pPr>
    </w:p>
    <w:p w:rsidR="794E02EC" w:rsidRDefault="794E02EC" w14:paraId="78288831" w14:textId="3DDAF804">
      <w:pPr>
        <w:rPr>
          <w:del w:author="Jack McGrath" w:date="2024-11-18T21:30:00Z" w16du:dateUtc="2024-11-18T21:30:26Z" w:id="382"/>
        </w:rPr>
      </w:pPr>
    </w:p>
    <w:p w:rsidR="794E02EC" w:rsidRDefault="794E02EC" w14:paraId="45FA236C" w14:textId="4D2F932F">
      <w:pPr>
        <w:rPr>
          <w:del w:author="Jack McGrath" w:date="2024-11-18T21:30:00Z" w16du:dateUtc="2024-11-18T21:30:26Z" w:id="383"/>
        </w:rPr>
      </w:pPr>
    </w:p>
    <w:p w:rsidR="794E02EC" w:rsidRDefault="794E02EC" w14:paraId="4F4CCA9C" w14:textId="65BCDBE2">
      <w:pPr>
        <w:rPr>
          <w:del w:author="Jack McGrath" w:date="2024-11-18T21:30:00Z" w16du:dateUtc="2024-11-18T21:30:26Z" w:id="384"/>
        </w:rPr>
      </w:pPr>
    </w:p>
    <w:p w:rsidR="794E02EC" w:rsidRDefault="794E02EC" w14:paraId="37EDAFBB" w14:textId="51E2DDFD">
      <w:pPr>
        <w:rPr>
          <w:del w:author="Jack McGrath" w:date="2024-11-18T21:30:00Z" w16du:dateUtc="2024-11-18T21:30:25Z" w:id="385"/>
        </w:rPr>
      </w:pPr>
    </w:p>
    <w:p w:rsidR="794E02EC" w:rsidRDefault="794E02EC" w14:paraId="7471ADF8" w14:textId="1F917171"/>
    <w:p w:rsidRPr="00574797" w:rsidR="00D765A0" w:rsidP="008E77A3" w:rsidRDefault="00D765A0" w14:paraId="6BA4D121" w14:textId="77777777">
      <w:pPr>
        <w:pStyle w:val="Heading1"/>
        <w:rPr/>
      </w:pPr>
      <w:bookmarkStart w:name="_Toc182472386" w:id="386"/>
      <w:bookmarkStart w:name="_Toc640613659" w:id="387"/>
      <w:bookmarkStart w:name="_Toc963324870" w:id="2098771442"/>
      <w:r w:rsidR="00D765A0">
        <w:rPr/>
        <w:t>Conclusion</w:t>
      </w:r>
      <w:bookmarkEnd w:id="386"/>
      <w:bookmarkEnd w:id="387"/>
      <w:bookmarkEnd w:id="2098771442"/>
    </w:p>
    <w:p w:rsidRPr="00574797" w:rsidR="002141E5" w:rsidP="11D6FD77" w:rsidRDefault="02EEE5AA" w14:paraId="5EDAD38F" w14:textId="2B715A16">
      <w:pPr>
        <w:spacing w:before="0" w:after="0" w:line="240" w:lineRule="auto"/>
        <w:rPr>
          <w:ins w:author="Jack McGrath" w:date="2024-11-18T22:02:43.11Z" w16du:dateUtc="2024-11-18T22:02:43.11Z" w:id="1302154151"/>
          <w:rFonts w:cs="Arial"/>
        </w:rPr>
      </w:pPr>
      <w:del w:author="Jack McGrath" w:date="2024-11-18T22:03:12.72Z" w:id="1823513299">
        <w:r w:rsidRPr="59202128" w:rsidDel="24E68D3D">
          <w:rPr>
            <w:rFonts w:cs="Arial"/>
          </w:rPr>
          <w:delText xml:space="preserve">During the ten-day period, we tackled 12 </w:delText>
        </w:r>
        <w:r w:rsidRPr="59202128" w:rsidDel="24E68D3D">
          <w:rPr>
            <w:rFonts w:cs="Arial"/>
          </w:rPr>
          <w:delText>objectives</w:delText>
        </w:r>
        <w:r w:rsidRPr="59202128" w:rsidDel="24E68D3D">
          <w:rPr>
            <w:rFonts w:cs="Arial"/>
          </w:rPr>
          <w:delText>, analysing the ESB's SharePoint landscape. Following the analysis, we provided the ESB team with seven recommendations to address.</w:delText>
        </w:r>
      </w:del>
      <w:ins w:author="Jack McGrath" w:date="2024-11-18T21:58:00Z" w:id="620952731">
        <w:r w:rsidRPr="59202128" w:rsidR="02EEE5AA">
          <w:rPr>
            <w:rFonts w:cs="Arial"/>
          </w:rPr>
          <w:t xml:space="preserve">Over a </w:t>
        </w:r>
        <w:r w:rsidRPr="59202128" w:rsidR="02EEE5AA">
          <w:rPr>
            <w:rFonts w:cs="Arial"/>
          </w:rPr>
          <w:t>ten day</w:t>
        </w:r>
        <w:r w:rsidRPr="59202128" w:rsidR="02EEE5AA">
          <w:rPr>
            <w:rFonts w:cs="Arial"/>
          </w:rPr>
          <w:t xml:space="preserve"> period, Chamonix conducted an analysis over </w:t>
        </w:r>
      </w:ins>
      <w:ins w:author="Jack McGrath" w:date="2024-11-18T21:59:00Z" w:id="199923426">
        <w:r w:rsidRPr="59202128" w:rsidR="02EEE5AA">
          <w:rPr>
            <w:rFonts w:cs="Arial"/>
          </w:rPr>
          <w:t>twelve</w:t>
        </w:r>
      </w:ins>
      <w:ins w:author="Jack McGrath" w:date="2024-11-18T21:58:00Z" w:id="899970983">
        <w:r w:rsidRPr="59202128" w:rsidR="02EEE5AA">
          <w:rPr>
            <w:rFonts w:cs="Arial"/>
          </w:rPr>
          <w:t xml:space="preserve"> key areas</w:t>
        </w:r>
      </w:ins>
      <w:ins w:author="Jack McGrath" w:date="2024-11-18T21:59:00Z" w:id="930811094">
        <w:r w:rsidRPr="59202128" w:rsidR="02EEE5AA">
          <w:rPr>
            <w:rFonts w:cs="Arial"/>
          </w:rPr>
          <w:t xml:space="preserve">. Where sufficient data was available, Chamonix provided </w:t>
        </w:r>
        <w:r w:rsidRPr="59202128" w:rsidR="7D1B4A76">
          <w:rPr>
            <w:rFonts w:cs="Arial"/>
          </w:rPr>
          <w:t xml:space="preserve">the key findings for each area and recommendations to follow to mitigate the possible impacts </w:t>
        </w:r>
      </w:ins>
      <w:ins w:author="Jack McGrath" w:date="2024-11-18T22:00:00Z" w:id="1179820545">
        <w:r w:rsidRPr="59202128" w:rsidR="7D1B4A76">
          <w:rPr>
            <w:rFonts w:cs="Arial"/>
          </w:rPr>
          <w:t xml:space="preserve">from the issues. </w:t>
        </w:r>
      </w:ins>
      <w:ins w:author="Jack McGrath" w:date="2024-11-18T22:00:59.333Z" w:id="1684092744">
        <w:r w:rsidRPr="59202128" w:rsidR="7D1B4A76">
          <w:rPr>
            <w:rFonts w:cs="Arial"/>
          </w:rPr>
          <w:t xml:space="preserve">Summarising these </w:t>
        </w:r>
        <w:r w:rsidRPr="59202128" w:rsidR="112A3775">
          <w:rPr>
            <w:rFonts w:cs="Arial"/>
          </w:rPr>
          <w:t xml:space="preserve">smaller recommendations, Chamonix then created a list of key recommendations to address </w:t>
        </w:r>
        <w:r w:rsidRPr="59202128" w:rsidR="112A3775">
          <w:rPr>
            <w:rFonts w:cs="Arial"/>
          </w:rPr>
          <w:t>immediately</w:t>
        </w:r>
      </w:ins>
      <w:ins w:author="Jack McGrath" w:date="2024-11-18T22:01:56.804Z" w:id="462707473">
        <w:r w:rsidRPr="59202128" w:rsidR="112A3775">
          <w:rPr>
            <w:rFonts w:cs="Arial"/>
          </w:rPr>
          <w:t xml:space="preserve">, which when completed will address most of the performance issues. Using these </w:t>
        </w:r>
        <w:r w:rsidRPr="59202128" w:rsidR="6F561255">
          <w:rPr>
            <w:rFonts w:cs="Arial"/>
          </w:rPr>
          <w:t>recommendations, ESB can target the issues their users are facing</w:t>
        </w:r>
      </w:ins>
      <w:ins w:author="Jack McGrath" w:date="2024-11-18T22:02:40.082Z" w:id="15001066">
        <w:r w:rsidRPr="59202128" w:rsidR="6F561255">
          <w:rPr>
            <w:rFonts w:cs="Arial"/>
          </w:rPr>
          <w:t xml:space="preserve">, and </w:t>
        </w:r>
        <w:r w:rsidRPr="59202128" w:rsidR="6F561255">
          <w:rPr>
            <w:rFonts w:cs="Arial"/>
          </w:rPr>
          <w:t>validate</w:t>
        </w:r>
        <w:r w:rsidRPr="59202128" w:rsidR="6F561255">
          <w:rPr>
            <w:rFonts w:cs="Arial"/>
          </w:rPr>
          <w:t xml:space="preserve"> that the change has been effective using the “Process” steps included in each analysis s</w:t>
        </w:r>
        <w:r w:rsidRPr="59202128" w:rsidR="63DEFDDE">
          <w:rPr>
            <w:rFonts w:cs="Arial"/>
          </w:rPr>
          <w:t>ection.</w:t>
        </w:r>
      </w:ins>
    </w:p>
    <w:p w:rsidR="59202128" w:rsidP="59202128" w:rsidRDefault="59202128" w14:paraId="5CAD1495" w14:textId="52B264EF">
      <w:pPr>
        <w:spacing w:before="0" w:after="0" w:line="240" w:lineRule="auto"/>
        <w:rPr>
          <w:ins w:author="Jack McGrath" w:date="2024-11-18T22:02:43.828Z" w16du:dateUtc="2024-11-18T22:02:43.828Z" w:id="614807567"/>
          <w:rFonts w:cs="Arial"/>
        </w:rPr>
      </w:pPr>
    </w:p>
    <w:p w:rsidR="63DEFDDE" w:rsidP="59202128" w:rsidRDefault="63DEFDDE" w14:paraId="6D94DCCE" w14:textId="07DACC59">
      <w:pPr>
        <w:spacing w:before="0" w:after="0" w:line="240" w:lineRule="auto"/>
        <w:rPr>
          <w:ins w:author="Jack McGrath" w:date="2024-11-18T21:57:00Z" w16du:dateUtc="2024-11-18T21:57:30Z" w:id="1258247239"/>
          <w:rFonts w:cs="Arial"/>
        </w:rPr>
      </w:pPr>
      <w:ins w:author="Jack McGrath" w:date="2024-11-18T22:02:59.943Z" w:id="1442320066">
        <w:r w:rsidRPr="59202128" w:rsidR="63DEFDDE">
          <w:rPr>
            <w:rFonts w:cs="Arial"/>
          </w:rPr>
          <w:t>Handover was provided to ESB by Chamonix on Monday 18 Nove</w:t>
        </w:r>
      </w:ins>
      <w:ins w:author="Jack McGrath" w:date="2024-11-18T22:03:02.773Z" w:id="1281923442">
        <w:r w:rsidRPr="59202128" w:rsidR="63DEFDDE">
          <w:rPr>
            <w:rFonts w:cs="Arial"/>
          </w:rPr>
          <w:t>mber 2024.</w:t>
        </w:r>
      </w:ins>
    </w:p>
    <w:p w:rsidRPr="00574797" w:rsidR="002141E5" w:rsidP="11D6FD77" w:rsidRDefault="002141E5" w14:paraId="405658FC" w14:textId="058CA1E6">
      <w:pPr>
        <w:spacing w:before="0" w:after="0" w:line="240" w:lineRule="auto"/>
        <w:rPr>
          <w:ins w:author="Jack McGrath" w:date="2024-11-18T21:57:00Z" w16du:dateUtc="2024-11-18T21:57:31Z" w:id="396"/>
          <w:rFonts w:cs="Arial"/>
        </w:rPr>
      </w:pPr>
    </w:p>
    <w:p w:rsidRPr="00574797" w:rsidR="002141E5" w:rsidP="59202128" w:rsidRDefault="006443EE" w14:paraId="789EE45D" w14:textId="5533569D">
      <w:pPr>
        <w:pStyle w:val="Normal"/>
        <w:spacing w:before="0" w:after="0" w:line="240" w:lineRule="auto"/>
        <w:ind w:left="0"/>
        <w:rPr>
          <w:rFonts w:cs="Arial"/>
        </w:rPr>
      </w:pPr>
      <w:r w:rsidRPr="59202128">
        <w:rPr>
          <w:rFonts w:cs="Arial"/>
        </w:rPr>
        <w:br w:type="page"/>
      </w:r>
    </w:p>
    <w:p w:rsidRPr="00574797" w:rsidR="00D765A0" w:rsidP="00D765A0" w:rsidRDefault="00D765A0" w14:paraId="482F0693" w14:textId="77777777">
      <w:pPr>
        <w:rPr>
          <w:rFonts w:cs="Arial"/>
          <w:szCs w:val="22"/>
        </w:rPr>
      </w:pPr>
    </w:p>
    <w:p w:rsidRPr="00574797" w:rsidR="00D765A0" w:rsidP="794E02EC" w:rsidRDefault="00D765A0" w14:paraId="02ABC604" w14:textId="77777777">
      <w:pPr>
        <w:pStyle w:val="Heading1"/>
        <w:rPr/>
      </w:pPr>
      <w:bookmarkStart w:name="_Toc182472387" w:id="414"/>
      <w:bookmarkStart w:name="_Toc1106991875" w:id="415"/>
      <w:bookmarkStart w:name="_Toc1447307812" w:id="1633478036"/>
      <w:r w:rsidR="00D765A0">
        <w:rPr/>
        <w:t>Appendices</w:t>
      </w:r>
      <w:bookmarkEnd w:id="414"/>
      <w:bookmarkEnd w:id="415"/>
      <w:bookmarkEnd w:id="1633478036"/>
    </w:p>
    <w:p w:rsidRPr="00574797" w:rsidR="00D765A0" w:rsidP="00D765A0" w:rsidRDefault="41BB1028" w14:paraId="12D82F3E" w14:textId="2B5CB01C">
      <w:pPr>
        <w:rPr>
          <w:rFonts w:cs="Arial"/>
        </w:rPr>
      </w:pPr>
      <w:r w:rsidRPr="00574797">
        <w:rPr>
          <w:rFonts w:cs="Arial"/>
        </w:rPr>
        <w:t>Below</w:t>
      </w:r>
      <w:r w:rsidRPr="00574797" w:rsidR="00D765A0">
        <w:rPr>
          <w:rFonts w:cs="Arial"/>
        </w:rPr>
        <w:t xml:space="preserve"> is </w:t>
      </w:r>
      <w:r w:rsidRPr="00574797" w:rsidR="63CE5618">
        <w:rPr>
          <w:rFonts w:cs="Arial"/>
        </w:rPr>
        <w:t>a summary of the</w:t>
      </w:r>
      <w:r w:rsidRPr="00574797" w:rsidR="00D765A0">
        <w:rPr>
          <w:rFonts w:cs="Arial"/>
        </w:rPr>
        <w:t xml:space="preserve"> CPU and Memory utilization for the past six months</w:t>
      </w:r>
    </w:p>
    <w:p w:rsidRPr="00574797" w:rsidR="00D765A0" w:rsidP="00D765A0" w:rsidRDefault="00D765A0" w14:paraId="0A992250" w14:textId="77777777">
      <w:pPr>
        <w:rPr>
          <w:rFonts w:cs="Arial"/>
        </w:rPr>
      </w:pPr>
      <w:r w:rsidRPr="00574797">
        <w:rPr>
          <w:rFonts w:cs="Arial"/>
        </w:rPr>
        <w:object w:dxaOrig="1508" w:dyaOrig="982" w14:anchorId="630004D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5.75pt;height:48.75pt" o:ole="" type="#_x0000_t75">
            <v:imagedata o:title="" r:id="rId55"/>
          </v:shape>
          <o:OLEObject Type="Embed" ProgID="Acrobat.Document.DC" ShapeID="_x0000_i1025" DrawAspect="Icon" ObjectID="_1793443561" r:id="rId56"/>
        </w:object>
      </w:r>
      <w:r w:rsidRPr="00574797">
        <w:rPr>
          <w:rFonts w:cs="Arial"/>
        </w:rPr>
        <w:t xml:space="preserve">  </w:t>
      </w:r>
    </w:p>
    <w:p w:rsidRPr="00574797" w:rsidR="00D765A0" w:rsidP="00D765A0" w:rsidRDefault="00D765A0" w14:paraId="2FC617CD" w14:textId="77777777">
      <w:pPr>
        <w:rPr>
          <w:rFonts w:cs="Arial"/>
        </w:rPr>
      </w:pPr>
    </w:p>
    <w:p w:rsidRPr="00574797" w:rsidR="00B71AFE" w:rsidP="00D765A0" w:rsidRDefault="00D765A0" w14:paraId="1A394F37" w14:textId="19F9B5DD">
      <w:pPr>
        <w:rPr>
          <w:rFonts w:cs="Arial"/>
        </w:rPr>
      </w:pPr>
      <w:r w:rsidRPr="00574797">
        <w:rPr>
          <w:rFonts w:cs="Arial"/>
          <w:szCs w:val="22"/>
        </w:rPr>
        <w:t>Action items for SharePoint Teams site content database shrink are provided in the document “</w:t>
      </w:r>
      <w:hyperlink w:history="1" r:id="rId57">
        <w:r w:rsidRPr="0055344C">
          <w:rPr>
            <w:rStyle w:val="Hyperlink"/>
            <w:rFonts w:cs="Arial"/>
            <w:szCs w:val="22"/>
          </w:rPr>
          <w:t>SharePoint DB Shrink Tasks</w:t>
        </w:r>
      </w:hyperlink>
      <w:r w:rsidRPr="00574797">
        <w:rPr>
          <w:rFonts w:cs="Arial"/>
          <w:szCs w:val="22"/>
        </w:rPr>
        <w:t>”</w:t>
      </w:r>
    </w:p>
    <w:sectPr w:rsidRPr="00574797" w:rsidR="00B71AFE" w:rsidSect="00F25624">
      <w:headerReference w:type="even" r:id="rId58"/>
      <w:headerReference w:type="default" r:id="rId59"/>
      <w:headerReference w:type="first" r:id="rId60"/>
      <w:pgSz w:w="11900" w:h="16840" w:orient="portrait"/>
      <w:pgMar w:top="567" w:right="1077" w:bottom="1440" w:left="1077" w:header="170"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JM" w:author="Jack McGrath" w:date="2024-11-18T15:55:00Z" w:id="180">
    <w:p w:rsidR="00E75B0B" w:rsidP="00E75B0B" w:rsidRDefault="00E75B0B" w14:paraId="3FCC53F0" w14:textId="77777777">
      <w:pPr>
        <w:pStyle w:val="CommentText"/>
      </w:pPr>
      <w:r>
        <w:rPr>
          <w:rStyle w:val="CommentReference"/>
        </w:rPr>
        <w:annotationRef/>
      </w:r>
      <w:r w:rsidRPr="63F3E1BD">
        <w:t>I'd maybe bring this up above the table, so that it makes the table more readable immediately?</w:t>
      </w:r>
    </w:p>
  </w:comment>
  <w:comment w:initials="NS" w:author="Nick Shanahan" w:date="2024-11-15T12:12:00Z" w:id="187">
    <w:p w:rsidR="002F3FFE" w:rsidP="002F3FFE" w:rsidRDefault="002F3FFE" w14:paraId="09A86E89" w14:textId="77777777">
      <w:pPr>
        <w:pStyle w:val="CommentText"/>
      </w:pPr>
      <w:r>
        <w:rPr>
          <w:rStyle w:val="CommentReference"/>
        </w:rPr>
        <w:annotationRef/>
      </w:r>
      <w:r>
        <w:rPr>
          <w:lang w:val="en-US"/>
        </w:rPr>
        <w:t xml:space="preserve">Should we treat this table like a risk matrix? Would it be better illustrated if the priority and impact were colour coded? </w:t>
      </w:r>
    </w:p>
  </w:comment>
  <w:comment w:initials="JM" w:author="Jack McGrath" w:date="2024-11-18T16:18:00Z" w:id="191">
    <w:p w:rsidR="007405A0" w:rsidRDefault="007405A0" w14:paraId="3A6DBD8E" w14:textId="5FE60087">
      <w:pPr>
        <w:pStyle w:val="CommentText"/>
      </w:pPr>
      <w:r>
        <w:rPr>
          <w:rStyle w:val="CommentReference"/>
        </w:rPr>
        <w:annotationRef/>
      </w:r>
      <w:r w:rsidRPr="5FCF1187">
        <w:t>How did you obtain the charts below? What tools or software? Do you need to provide steps? </w:t>
      </w:r>
    </w:p>
  </w:comment>
  <w:comment w:initials="RD" w:author="Ruwan De Silva Siriwardana" w:date="2024-11-18T16:32:00Z" w:id="192">
    <w:p w:rsidR="00F80D66" w:rsidP="00F80D66" w:rsidRDefault="00734F07" w14:paraId="756A346D" w14:textId="77777777">
      <w:pPr>
        <w:pStyle w:val="CommentText"/>
      </w:pPr>
      <w:r>
        <w:rPr>
          <w:rStyle w:val="CommentReference"/>
        </w:rPr>
        <w:annotationRef/>
      </w:r>
      <w:r w:rsidR="00F80D66">
        <w:t>Network/server management team send this to me. The full report is added to the Appendices section</w:t>
      </w:r>
    </w:p>
  </w:comment>
  <w:comment w:initials="JM" w:author="Jack McGrath" w:date="2024-11-18T16:34:00Z" w:id="193">
    <w:p w:rsidR="00865D3F" w:rsidRDefault="00865D3F" w14:paraId="438BE69B" w14:textId="34DE2EE8">
      <w:pPr>
        <w:pStyle w:val="CommentText"/>
      </w:pPr>
      <w:r>
        <w:rPr>
          <w:rStyle w:val="CommentReference"/>
        </w:rPr>
        <w:annotationRef/>
      </w:r>
      <w:r w:rsidRPr="53A18013">
        <w:t>Maybe mention which team it was provided by?</w:t>
      </w:r>
    </w:p>
  </w:comment>
  <w:comment w:initials="JM" w:author="Jack McGrath" w:date="2024-11-18T16:23:00Z" w:id="218">
    <w:p w:rsidR="00CD1CBD" w:rsidRDefault="00CD1CBD" w14:paraId="3C0418BF" w14:textId="64248088">
      <w:pPr>
        <w:pStyle w:val="CommentText"/>
      </w:pPr>
      <w:r>
        <w:rPr>
          <w:rStyle w:val="CommentReference"/>
        </w:rPr>
        <w:annotationRef/>
      </w:r>
      <w:r w:rsidRPr="7CC367D8">
        <w:t>For each recommendation (in each section), put it in a new dot point just to make them easier to read/see.</w:t>
      </w:r>
    </w:p>
  </w:comment>
  <w:comment w:initials="JM" w:author="Jack McGrath" w:date="2024-11-18T07:55:00Z" w:id="379">
    <w:p w:rsidR="008C2688" w:rsidRDefault="008C2688" w14:paraId="219C23A3" w14:textId="094791F7">
      <w:pPr>
        <w:pStyle w:val="CommentText"/>
      </w:pPr>
      <w:r>
        <w:rPr>
          <w:rStyle w:val="CommentReference"/>
        </w:rPr>
        <w:annotationRef/>
      </w:r>
      <w:r w:rsidRPr="1ACA1D02">
        <w:t>I'd maybe bring this up above the table, so that it makes the table more readable immediately?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CC53F0" w15:done="0"/>
  <w15:commentEx w15:paraId="09A86E89" w15:done="0"/>
  <w15:commentEx w15:paraId="3A6DBD8E" w15:done="0"/>
  <w15:commentEx w15:paraId="756A346D" w15:paraIdParent="3A6DBD8E" w15:done="0"/>
  <w15:commentEx w15:paraId="438BE69B" w15:paraIdParent="3A6DBD8E" w15:done="0"/>
  <w15:commentEx w15:paraId="3C0418BF" w15:done="0"/>
  <w15:commentEx w15:paraId="219C23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9E70CB" w16cex:dateUtc="2024-11-18T05:25:00Z">
    <w16cex:extLst>
      <w16:ext w16:uri="{CE6994B0-6A32-4C9F-8C6B-6E91EDA988CE}">
        <cr:reactions xmlns:cr="http://schemas.microsoft.com/office/comments/2020/reactions">
          <cr:reaction reactionType="1">
            <cr:reactionInfo dateUtc="2024-11-18T05:41:30Z">
              <cr:user userId="S::ruwan.siriwardana@chamonix.com.au::33d48b9c-94fe-44f3-9e07-56b7d9d18c9d" userProvider="AD" userName="Ruwan De Silva Siriwardana"/>
            </cr:reactionInfo>
          </cr:reaction>
        </cr:reactions>
      </w16:ext>
    </w16cex:extLst>
  </w16cex:commentExtensible>
  <w16cex:commentExtensible w16cex:durableId="05130360" w16cex:dateUtc="2024-11-15T01:42:00Z"/>
  <w16cex:commentExtensible w16cex:durableId="26D8684B" w16cex:dateUtc="2024-11-18T05:48:00Z"/>
  <w16cex:commentExtensible w16cex:durableId="2539DBF3" w16cex:dateUtc="2024-11-18T06:02:00Z"/>
  <w16cex:commentExtensible w16cex:durableId="194ECA60" w16cex:dateUtc="2024-11-18T06:04:00Z"/>
  <w16cex:commentExtensible w16cex:durableId="2CAA385E" w16cex:dateUtc="2024-11-18T05:53:00Z">
    <w16cex:extLst>
      <w16:ext w16:uri="{CE6994B0-6A32-4C9F-8C6B-6E91EDA988CE}">
        <cr:reactions xmlns:cr="http://schemas.microsoft.com/office/comments/2020/reactions">
          <cr:reaction reactionType="1">
            <cr:reactionInfo dateUtc="2024-11-18T05:55:18Z">
              <cr:user userId="S::ruwan.siriwardana@chamonix.com.au::33d48b9c-94fe-44f3-9e07-56b7d9d18c9d" userProvider="AD" userName="Ruwan De Silva Siriwardana"/>
            </cr:reactionInfo>
          </cr:reaction>
        </cr:reactions>
      </w16:ext>
    </w16cex:extLst>
  </w16cex:commentExtensible>
  <w16cex:commentExtensible w16cex:durableId="3BA138FB" w16cex:dateUtc="2024-11-18T05:25:00Z">
    <w16cex:extLst>
      <w16:ext w16:uri="{CE6994B0-6A32-4C9F-8C6B-6E91EDA988CE}">
        <cr:reactions xmlns:cr="http://schemas.microsoft.com/office/comments/2020/reactions">
          <cr:reaction reactionType="1">
            <cr:reactionInfo dateUtc="2024-11-18T05:41:30Z">
              <cr:user userId="S::ruwan.siriwardana@chamonix.com.au::33d48b9c-94fe-44f3-9e07-56b7d9d18c9d" userProvider="AD" userName="Ruwan De Silva Siriwardan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CC53F0" w16cid:durableId="579E70CB"/>
  <w16cid:commentId w16cid:paraId="09A86E89" w16cid:durableId="05130360"/>
  <w16cid:commentId w16cid:paraId="3A6DBD8E" w16cid:durableId="26D8684B"/>
  <w16cid:commentId w16cid:paraId="756A346D" w16cid:durableId="2539DBF3"/>
  <w16cid:commentId w16cid:paraId="438BE69B" w16cid:durableId="194ECA60"/>
  <w16cid:commentId w16cid:paraId="3C0418BF" w16cid:durableId="2CAA385E"/>
  <w16cid:commentId w16cid:paraId="219C23A3" w16cid:durableId="3BA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A519E" w:rsidP="0025156B" w:rsidRDefault="002A519E" w14:paraId="69E663CF" w14:textId="77777777">
      <w:pPr>
        <w:spacing w:before="0" w:after="0" w:line="240" w:lineRule="auto"/>
      </w:pPr>
      <w:r>
        <w:separator/>
      </w:r>
    </w:p>
  </w:endnote>
  <w:endnote w:type="continuationSeparator" w:id="0">
    <w:p w:rsidR="002A519E" w:rsidP="0025156B" w:rsidRDefault="002A519E" w14:paraId="1D03AAE5" w14:textId="77777777">
      <w:pPr>
        <w:spacing w:before="0" w:after="0" w:line="240" w:lineRule="auto"/>
      </w:pPr>
      <w:r>
        <w:continuationSeparator/>
      </w:r>
    </w:p>
  </w:endnote>
  <w:endnote w:type="continuationNotice" w:id="1">
    <w:p w:rsidR="002A519E" w:rsidRDefault="002A519E" w14:paraId="4923F50F"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76559B" w:rsidR="0076559B" w:rsidP="0076559B" w:rsidRDefault="0076559B" w14:paraId="3DE54C8D" w14:textId="77777777">
    <w:pPr>
      <w:pStyle w:val="Footer"/>
      <w:jc w:val="center"/>
      <w:rPr>
        <w:b w:val="0"/>
        <w:lang w:val="en-US"/>
      </w:rPr>
    </w:pPr>
    <w:r w:rsidRPr="0076559B">
      <w:rPr>
        <w:noProof/>
        <w:lang w:eastAsia="en-GB"/>
      </w:rPr>
      <w:drawing>
        <wp:anchor distT="0" distB="0" distL="114300" distR="114300" simplePos="0" relativeHeight="251658241" behindDoc="1" locked="0" layoutInCell="1" allowOverlap="1" wp14:anchorId="361EC0F0" wp14:editId="54DC985E">
          <wp:simplePos x="0" y="0"/>
          <wp:positionH relativeFrom="page">
            <wp:posOffset>3145536</wp:posOffset>
          </wp:positionH>
          <wp:positionV relativeFrom="page">
            <wp:posOffset>9938724</wp:posOffset>
          </wp:positionV>
          <wp:extent cx="1270800" cy="13884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
                    <a:extLst>
                      <a:ext uri="{28A0092B-C50C-407E-A947-70E740481C1C}">
                        <a14:useLocalDpi xmlns:a14="http://schemas.microsoft.com/office/drawing/2010/main" val="0"/>
                      </a:ext>
                    </a:extLst>
                  </a:blip>
                  <a:stretch>
                    <a:fillRect/>
                  </a:stretch>
                </pic:blipFill>
                <pic:spPr>
                  <a:xfrm>
                    <a:off x="0" y="0"/>
                    <a:ext cx="1270800" cy="138840"/>
                  </a:xfrm>
                  <a:prstGeom prst="rect">
                    <a:avLst/>
                  </a:prstGeom>
                </pic:spPr>
              </pic:pic>
            </a:graphicData>
          </a:graphic>
          <wp14:sizeRelH relativeFrom="page">
            <wp14:pctWidth>0</wp14:pctWidth>
          </wp14:sizeRelH>
          <wp14:sizeRelV relativeFrom="page">
            <wp14:pctHeight>0</wp14:pctHeight>
          </wp14:sizeRelV>
        </wp:anchor>
      </w:drawing>
    </w:r>
    <w:r w:rsidR="00D11FB8">
      <w:rPr>
        <w:b w:val="0"/>
        <w:lang w:val="en-US"/>
      </w:rPr>
      <w:t>/</w:t>
    </w:r>
    <w:r w:rsidRPr="0076559B">
      <w:rPr>
        <w:b w:val="0"/>
        <w:lang w:val="en-US"/>
      </w:rPr>
      <w:t xml:space="preserve"> Document Name</w:t>
    </w:r>
    <w:r w:rsidRPr="0076559B">
      <w:rPr>
        <w:lang w:val="en-US"/>
      </w:rPr>
      <w:t xml:space="preserve"> </w:t>
    </w:r>
    <w:r w:rsidRPr="00D11FB8" w:rsidR="00D11FB8">
      <w:rPr>
        <w:color w:val="00C600"/>
        <w:lang w:val="en-US"/>
      </w:rPr>
      <w:t>/</w:t>
    </w:r>
    <w:r w:rsidRPr="00D11FB8">
      <w:rPr>
        <w:color w:val="00C600"/>
        <w:lang w:val="en-US"/>
      </w:rPr>
      <w:t xml:space="preserve"> Client Name </w:t>
    </w:r>
    <w:r w:rsidRPr="00D11FB8" w:rsidR="00D11FB8">
      <w:rPr>
        <w:color w:val="00C600"/>
        <w:lang w:val="en-US"/>
      </w:rPr>
      <w:t xml:space="preserve">/ </w:t>
    </w:r>
    <w:r w:rsidRPr="0076559B">
      <w:rPr>
        <w:b w:val="0"/>
        <w:lang w:val="en-US"/>
      </w:rPr>
      <w:t>V A.A</w:t>
    </w:r>
    <w:r w:rsidR="005F7267">
      <w:rPr>
        <w:b w:val="0"/>
        <w:lang w:val="en-US"/>
      </w:rPr>
      <w:t xml:space="preserve"> </w:t>
    </w:r>
    <w:r w:rsidR="00D11FB8">
      <w:rPr>
        <w:b w:val="0"/>
        <w:lang w:val="en-US"/>
      </w:rPr>
      <w:t xml:space="preserve">/ </w:t>
    </w:r>
    <w:r w:rsidRPr="005F7267" w:rsidR="005F7267">
      <w:rPr>
        <w:lang w:val="en-US"/>
      </w:rPr>
      <w:t>Commercial In Confidence</w:t>
    </w:r>
    <w:r>
      <w:rPr>
        <w:b w:val="0"/>
        <w:lang w:val="en-US"/>
      </w:rPr>
      <w:br/>
    </w:r>
    <w:r w:rsidRPr="0076559B">
      <w:rPr>
        <w:b w:val="0"/>
        <w:lang w:val="en-US"/>
      </w:rPr>
      <w:t xml:space="preserve">Page </w:t>
    </w:r>
    <w:r w:rsidRPr="0076559B">
      <w:rPr>
        <w:b w:val="0"/>
        <w:lang w:val="en-US"/>
      </w:rPr>
      <w:fldChar w:fldCharType="begin"/>
    </w:r>
    <w:r w:rsidRPr="0076559B">
      <w:rPr>
        <w:b w:val="0"/>
        <w:lang w:val="en-US"/>
      </w:rPr>
      <w:instrText xml:space="preserve"> PAGE </w:instrText>
    </w:r>
    <w:r w:rsidRPr="0076559B">
      <w:rPr>
        <w:b w:val="0"/>
        <w:lang w:val="en-US"/>
      </w:rPr>
      <w:fldChar w:fldCharType="separate"/>
    </w:r>
    <w:r w:rsidR="0050324D">
      <w:rPr>
        <w:b w:val="0"/>
        <w:noProof/>
        <w:lang w:val="en-US"/>
      </w:rPr>
      <w:t>4</w:t>
    </w:r>
    <w:r w:rsidRPr="0076559B">
      <w:rPr>
        <w:b w:val="0"/>
        <w:lang w:val="en-US"/>
      </w:rPr>
      <w:fldChar w:fldCharType="end"/>
    </w:r>
    <w:r w:rsidRPr="0076559B">
      <w:rPr>
        <w:b w:val="0"/>
        <w:lang w:val="en-US"/>
      </w:rPr>
      <w:t xml:space="preserve"> of </w:t>
    </w:r>
    <w:r w:rsidRPr="0076559B">
      <w:rPr>
        <w:b w:val="0"/>
        <w:lang w:val="en-US"/>
      </w:rPr>
      <w:fldChar w:fldCharType="begin"/>
    </w:r>
    <w:r w:rsidRPr="0076559B">
      <w:rPr>
        <w:b w:val="0"/>
        <w:lang w:val="en-US"/>
      </w:rPr>
      <w:instrText xml:space="preserve"> NUMPAGES </w:instrText>
    </w:r>
    <w:r w:rsidRPr="0076559B">
      <w:rPr>
        <w:b w:val="0"/>
        <w:lang w:val="en-US"/>
      </w:rPr>
      <w:fldChar w:fldCharType="separate"/>
    </w:r>
    <w:r w:rsidR="0050324D">
      <w:rPr>
        <w:b w:val="0"/>
        <w:noProof/>
        <w:lang w:val="en-US"/>
      </w:rPr>
      <w:t>7</w:t>
    </w:r>
    <w:r w:rsidRPr="0076559B">
      <w:rPr>
        <w:b w:val="0"/>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76559B" w:rsidR="0076559B" w:rsidP="0076559B" w:rsidRDefault="0076559B" w14:paraId="183E2D72" w14:textId="092C0F98">
    <w:pPr>
      <w:pStyle w:val="Footer"/>
      <w:jc w:val="center"/>
      <w:rPr>
        <w:b w:val="0"/>
        <w:lang w:val="en-US"/>
      </w:rPr>
    </w:pPr>
    <w:r>
      <w:rPr>
        <w:noProof/>
        <w:lang w:eastAsia="en-GB"/>
      </w:rPr>
      <w:drawing>
        <wp:anchor distT="0" distB="0" distL="114300" distR="114300" simplePos="0" relativeHeight="251658242" behindDoc="1" locked="0" layoutInCell="1" allowOverlap="1" wp14:anchorId="2DCE3E8B" wp14:editId="5C421FA7">
          <wp:simplePos x="0" y="0"/>
          <wp:positionH relativeFrom="page">
            <wp:posOffset>3040498</wp:posOffset>
          </wp:positionH>
          <wp:positionV relativeFrom="page">
            <wp:posOffset>9845675</wp:posOffset>
          </wp:positionV>
          <wp:extent cx="1345638" cy="234123"/>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extLst>
                      <a:ext uri="{28A0092B-C50C-407E-A947-70E740481C1C}">
                        <a14:useLocalDpi xmlns:a14="http://schemas.microsoft.com/office/drawing/2010/main" val="0"/>
                      </a:ext>
                    </a:extLst>
                  </a:blip>
                  <a:stretch>
                    <a:fillRect/>
                  </a:stretch>
                </pic:blipFill>
                <pic:spPr>
                  <a:xfrm>
                    <a:off x="0" y="0"/>
                    <a:ext cx="1345638" cy="234123"/>
                  </a:xfrm>
                  <a:prstGeom prst="rect">
                    <a:avLst/>
                  </a:prstGeom>
                </pic:spPr>
              </pic:pic>
            </a:graphicData>
          </a:graphic>
          <wp14:sizeRelH relativeFrom="page">
            <wp14:pctWidth>0</wp14:pctWidth>
          </wp14:sizeRelH>
          <wp14:sizeRelV relativeFrom="page">
            <wp14:pctHeight>0</wp14:pctHeight>
          </wp14:sizeRelV>
        </wp:anchor>
      </w:drawing>
    </w:r>
    <w:r w:rsidR="00D11FB8">
      <w:rPr>
        <w:b w:val="0"/>
        <w:lang w:val="en-US"/>
      </w:rPr>
      <w:t>/</w:t>
    </w:r>
    <w:r w:rsidRPr="0076559B">
      <w:rPr>
        <w:b w:val="0"/>
        <w:lang w:val="en-US"/>
      </w:rPr>
      <w:t xml:space="preserve"> </w:t>
    </w:r>
    <w:r w:rsidRPr="00996D39" w:rsidR="00996D39">
      <w:rPr>
        <w:b w:val="0"/>
        <w:lang w:val="en-US"/>
      </w:rPr>
      <w:t>SharePoint 2019 Environment Health Check Report</w:t>
    </w:r>
    <w:r w:rsidR="00D11FB8">
      <w:rPr>
        <w:color w:val="00C600"/>
        <w:lang w:val="en-US"/>
      </w:rPr>
      <w:t>/</w:t>
    </w:r>
    <w:r w:rsidRPr="00D11FB8">
      <w:rPr>
        <w:color w:val="00C600"/>
        <w:lang w:val="en-US"/>
      </w:rPr>
      <w:t xml:space="preserve"> </w:t>
    </w:r>
    <w:r w:rsidR="00BE2B2C">
      <w:rPr>
        <w:color w:val="00C600"/>
        <w:lang w:val="en-US"/>
      </w:rPr>
      <w:t>ESB</w:t>
    </w:r>
    <w:r w:rsidRPr="00D11FB8">
      <w:rPr>
        <w:color w:val="00C600"/>
        <w:lang w:val="en-US"/>
      </w:rPr>
      <w:t xml:space="preserve"> </w:t>
    </w:r>
    <w:r w:rsidR="00D11FB8">
      <w:rPr>
        <w:color w:val="00C600"/>
        <w:lang w:val="en-US"/>
      </w:rPr>
      <w:t>/</w:t>
    </w:r>
    <w:r w:rsidRPr="00D11FB8">
      <w:rPr>
        <w:color w:val="00C600"/>
        <w:lang w:val="en-US"/>
      </w:rPr>
      <w:t xml:space="preserve"> </w:t>
    </w:r>
    <w:r w:rsidRPr="0076559B">
      <w:rPr>
        <w:b w:val="0"/>
        <w:lang w:val="en-US"/>
      </w:rPr>
      <w:t xml:space="preserve">V </w:t>
    </w:r>
    <w:r w:rsidR="001E554E">
      <w:rPr>
        <w:b w:val="0"/>
        <w:lang w:val="en-US"/>
      </w:rPr>
      <w:t>1</w:t>
    </w:r>
    <w:r w:rsidRPr="0076559B">
      <w:rPr>
        <w:b w:val="0"/>
        <w:lang w:val="en-US"/>
      </w:rPr>
      <w:t>.</w:t>
    </w:r>
    <w:r w:rsidR="001E554E">
      <w:rPr>
        <w:b w:val="0"/>
        <w:lang w:val="en-US"/>
      </w:rPr>
      <w:t>0</w:t>
    </w:r>
    <w:r w:rsidR="005F7267">
      <w:rPr>
        <w:b w:val="0"/>
        <w:lang w:val="en-US"/>
      </w:rPr>
      <w:t xml:space="preserve"> </w:t>
    </w:r>
    <w:r w:rsidR="00D11FB8">
      <w:rPr>
        <w:b w:val="0"/>
        <w:lang w:val="en-US"/>
      </w:rPr>
      <w:t>/</w:t>
    </w:r>
    <w:r w:rsidR="005F7267">
      <w:rPr>
        <w:b w:val="0"/>
        <w:lang w:val="en-US"/>
      </w:rPr>
      <w:t xml:space="preserve"> </w:t>
    </w:r>
    <w:r w:rsidRPr="005F7267" w:rsidR="005F7267">
      <w:rPr>
        <w:lang w:val="en-US"/>
      </w:rPr>
      <w:t>Commercial In Confidence</w:t>
    </w:r>
    <w:r>
      <w:rPr>
        <w:b w:val="0"/>
        <w:lang w:val="en-US"/>
      </w:rPr>
      <w:br/>
    </w:r>
    <w:r w:rsidRPr="0076559B">
      <w:rPr>
        <w:b w:val="0"/>
        <w:lang w:val="en-US"/>
      </w:rPr>
      <w:t xml:space="preserve">Page </w:t>
    </w:r>
    <w:r w:rsidRPr="0076559B">
      <w:rPr>
        <w:b w:val="0"/>
        <w:lang w:val="en-US"/>
      </w:rPr>
      <w:fldChar w:fldCharType="begin"/>
    </w:r>
    <w:r w:rsidRPr="0076559B">
      <w:rPr>
        <w:b w:val="0"/>
        <w:lang w:val="en-US"/>
      </w:rPr>
      <w:instrText xml:space="preserve"> PAGE </w:instrText>
    </w:r>
    <w:r w:rsidRPr="0076559B">
      <w:rPr>
        <w:b w:val="0"/>
        <w:lang w:val="en-US"/>
      </w:rPr>
      <w:fldChar w:fldCharType="separate"/>
    </w:r>
    <w:r w:rsidR="0050324D">
      <w:rPr>
        <w:b w:val="0"/>
        <w:noProof/>
        <w:lang w:val="en-US"/>
      </w:rPr>
      <w:t>5</w:t>
    </w:r>
    <w:r w:rsidRPr="0076559B">
      <w:rPr>
        <w:b w:val="0"/>
        <w:lang w:val="en-US"/>
      </w:rPr>
      <w:fldChar w:fldCharType="end"/>
    </w:r>
    <w:r w:rsidRPr="0076559B">
      <w:rPr>
        <w:b w:val="0"/>
        <w:lang w:val="en-US"/>
      </w:rPr>
      <w:t xml:space="preserve"> of </w:t>
    </w:r>
    <w:r w:rsidRPr="0076559B">
      <w:rPr>
        <w:b w:val="0"/>
        <w:lang w:val="en-US"/>
      </w:rPr>
      <w:fldChar w:fldCharType="begin"/>
    </w:r>
    <w:r w:rsidRPr="0076559B">
      <w:rPr>
        <w:b w:val="0"/>
        <w:lang w:val="en-US"/>
      </w:rPr>
      <w:instrText xml:space="preserve"> NUMPAGES </w:instrText>
    </w:r>
    <w:r w:rsidRPr="0076559B">
      <w:rPr>
        <w:b w:val="0"/>
        <w:lang w:val="en-US"/>
      </w:rPr>
      <w:fldChar w:fldCharType="separate"/>
    </w:r>
    <w:r w:rsidR="0050324D">
      <w:rPr>
        <w:b w:val="0"/>
        <w:noProof/>
        <w:lang w:val="en-US"/>
      </w:rPr>
      <w:t>7</w:t>
    </w:r>
    <w:r w:rsidRPr="0076559B">
      <w:rPr>
        <w:b w:val="0"/>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6559B" w:rsidR="00066C08" w:rsidP="0076559B" w:rsidRDefault="00066C08" w14:paraId="01C9C02C" w14:textId="77777777">
    <w:pPr>
      <w:pStyle w:val="Footer"/>
      <w:jc w:val="center"/>
      <w:rPr>
        <w:b w:val="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A519E" w:rsidP="0025156B" w:rsidRDefault="002A519E" w14:paraId="45363E50" w14:textId="77777777">
      <w:pPr>
        <w:spacing w:before="0" w:after="0" w:line="240" w:lineRule="auto"/>
      </w:pPr>
      <w:r>
        <w:separator/>
      </w:r>
    </w:p>
  </w:footnote>
  <w:footnote w:type="continuationSeparator" w:id="0">
    <w:p w:rsidR="002A519E" w:rsidP="0025156B" w:rsidRDefault="002A519E" w14:paraId="47618695" w14:textId="77777777">
      <w:pPr>
        <w:spacing w:before="0" w:after="0" w:line="240" w:lineRule="auto"/>
      </w:pPr>
      <w:r>
        <w:continuationSeparator/>
      </w:r>
    </w:p>
  </w:footnote>
  <w:footnote w:type="continuationNotice" w:id="1">
    <w:p w:rsidR="002A519E" w:rsidRDefault="002A519E" w14:paraId="35D6E2E1"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583A93" w:rsidP="00F25624" w:rsidRDefault="00956D50" w14:paraId="4F23E35D" w14:textId="77777777">
    <w:pPr>
      <w:pStyle w:val="Header"/>
      <w:tabs>
        <w:tab w:val="clear" w:pos="4513"/>
        <w:tab w:val="clear" w:pos="9026"/>
        <w:tab w:val="left" w:pos="2116"/>
      </w:tabs>
    </w:pPr>
    <w:r>
      <w:rPr>
        <w:noProof/>
      </w:rPr>
      <mc:AlternateContent>
        <mc:Choice Requires="wps">
          <w:drawing>
            <wp:anchor distT="0" distB="0" distL="0" distR="0" simplePos="0" relativeHeight="251658245" behindDoc="0" locked="0" layoutInCell="1" allowOverlap="1" wp14:anchorId="0EE46522" wp14:editId="6B0878EE">
              <wp:simplePos x="635" y="635"/>
              <wp:positionH relativeFrom="page">
                <wp:align>center</wp:align>
              </wp:positionH>
              <wp:positionV relativeFrom="page">
                <wp:align>top</wp:align>
              </wp:positionV>
              <wp:extent cx="551815" cy="508635"/>
              <wp:effectExtent l="0" t="0" r="6985" b="12065"/>
              <wp:wrapNone/>
              <wp:docPr id="183144102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1BE36FA4"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v:shapetype id="_x0000_t202" coordsize="21600,21600" o:spt="202" path="m,l,21600r21600,l21600,xe" w14:anchorId="0EE46522">
              <v:stroke joinstyle="miter"/>
              <v:path gradientshapeok="t" o:connecttype="rect"/>
            </v:shapetype>
            <v:shape id="Text Box 2" style="position:absolute;margin-left:0;margin-top:0;width:43.45pt;height:40.05pt;z-index:251658245;visibility:visible;mso-wrap-style:none;mso-wrap-distance-left:0;mso-wrap-distance-top:0;mso-wrap-distance-right:0;mso-wrap-distance-bottom:0;mso-position-horizontal:center;mso-position-horizontal-relative:page;mso-position-vertical:top;mso-position-vertical-relative:page;v-text-anchor:top" alt="OFFICIAL"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">
              <v:textbox style="mso-fit-shape-to-text:t" inset="0,15pt,0,0">
                <w:txbxContent>
                  <w:p w:rsidRPr="00956D50" w:rsidR="00956D50" w:rsidP="00956D50" w:rsidRDefault="00956D50" w14:paraId="1BE36FA4"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r w:rsidR="00F25624">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956D50" w:rsidRDefault="00956D50" w14:paraId="6B77576F" w14:textId="77777777">
    <w:pPr>
      <w:pStyle w:val="Header"/>
    </w:pPr>
    <w:r>
      <w:rPr>
        <w:noProof/>
      </w:rPr>
      <mc:AlternateContent>
        <mc:Choice Requires="wps">
          <w:drawing>
            <wp:anchor distT="0" distB="0" distL="0" distR="0" simplePos="0" relativeHeight="251658246" behindDoc="0" locked="0" layoutInCell="1" allowOverlap="1" wp14:anchorId="3F14296A" wp14:editId="0385912B">
              <wp:simplePos x="635" y="635"/>
              <wp:positionH relativeFrom="page">
                <wp:align>center</wp:align>
              </wp:positionH>
              <wp:positionV relativeFrom="page">
                <wp:align>top</wp:align>
              </wp:positionV>
              <wp:extent cx="551815" cy="508635"/>
              <wp:effectExtent l="0" t="0" r="6985" b="12065"/>
              <wp:wrapNone/>
              <wp:docPr id="1353413649"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1ED14676"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v:shapetype id="_x0000_t202" coordsize="21600,21600" o:spt="202" path="m,l,21600r21600,l21600,xe" w14:anchorId="3F14296A">
              <v:stroke joinstyle="miter"/>
              <v:path gradientshapeok="t" o:connecttype="rect"/>
            </v:shapetype>
            <v:shape id="Text Box 3" style="position:absolute;margin-left:0;margin-top:0;width:43.45pt;height:40.05pt;z-index:251658246;visibility:visible;mso-wrap-style:none;mso-wrap-distance-left:0;mso-wrap-distance-top:0;mso-wrap-distance-right:0;mso-wrap-distance-bottom:0;mso-position-horizontal:center;mso-position-horizontal-relative:page;mso-position-vertical:top;mso-position-vertical-relative:page;v-text-anchor:top" alt="OFFICI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">
              <v:textbox style="mso-fit-shape-to-text:t" inset="0,15pt,0,0">
                <w:txbxContent>
                  <w:p w:rsidRPr="00956D50" w:rsidR="00956D50" w:rsidP="00956D50" w:rsidRDefault="00956D50" w14:paraId="1ED14676"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pic="http://schemas.openxmlformats.org/drawingml/2006/picture" xmlns:a14="http://schemas.microsoft.com/office/drawing/2010/main" mc:Ignorable="w14 w15 w16se w16cid w16 w16cex w16sdtdh w16du wp14">
  <w:p w:rsidR="00D34892" w:rsidRDefault="00956D50" w14:paraId="6292E6D2" w14:textId="77777777">
    <w:pPr>
      <w:pStyle w:val="Header"/>
    </w:pPr>
    <w:r>
      <w:rPr>
        <w:noProof/>
      </w:rPr>
      <mc:AlternateContent>
        <mc:Choice Requires="wps">
          <w:drawing>
            <wp:anchor distT="0" distB="0" distL="0" distR="0" simplePos="0" relativeHeight="251658244" behindDoc="0" locked="0" layoutInCell="1" allowOverlap="1" wp14:anchorId="6FC53C9B" wp14:editId="7CB2F892">
              <wp:simplePos x="0" y="0"/>
              <wp:positionH relativeFrom="page">
                <wp:align>center</wp:align>
              </wp:positionH>
              <wp:positionV relativeFrom="page">
                <wp:align>top</wp:align>
              </wp:positionV>
              <wp:extent cx="551815" cy="508635"/>
              <wp:effectExtent l="0" t="0" r="6985" b="12065"/>
              <wp:wrapNone/>
              <wp:docPr id="1182437659"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64F28E89"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pic="http://schemas.openxmlformats.org/drawingml/2006/picture" xmlns:a14="http://schemas.microsoft.com/office/drawing/2010/main" xmlns:arto="http://schemas.microsoft.com/office/word/2006/arto">
          <w:pict>
            <v:shapetype id="_x0000_t202" coordsize="21600,21600" o:spt="202" path="m,l,21600r21600,l21600,xe" w14:anchorId="6FC53C9B">
              <v:stroke joinstyle="miter"/>
              <v:path gradientshapeok="t" o:connecttype="rect"/>
            </v:shapetype>
            <v:shape id="_x0000_s1029" style="position:absolute;margin-left:0;margin-top:0;width:43.45pt;height:40.05pt;z-index:251658244;visibility:visible;mso-wrap-style:none;mso-wrap-distance-left:0;mso-wrap-distance-top:0;mso-wrap-distance-right:0;mso-wrap-distance-bottom:0;mso-position-horizontal:center;mso-position-horizontal-relative:page;mso-position-vertical:top;mso-position-vertical-relative:page;v-text-anchor:top" alt="OFFICIAL"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NtBe6Q0CAAAcBAAA&#10;DgAAAAAAAAAAAAAAAAAuAgAAZHJzL2Uyb0RvYy54bWxQSwECLQAUAAYACAAAACEAlezEU9kAAAAD&#10;AQAADwAAAAAAAAAAAAAAAABnBAAAZHJzL2Rvd25yZXYueG1sUEsFBgAAAAAEAAQA8wAAAG0FAAAA&#10;AA==&#10;">
              <v:textbox style="mso-fit-shape-to-text:t" inset="0,15pt,0,0">
                <w:txbxContent>
                  <w:p w:rsidRPr="00956D50" w:rsidR="00956D50" w:rsidP="00956D50" w:rsidRDefault="00956D50" w14:paraId="64F28E89"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r w:rsidR="00C2732F">
      <w:rPr>
        <w:noProof/>
      </w:rPr>
      <mc:AlternateContent>
        <mc:Choice Requires="wpg">
          <w:drawing>
            <wp:anchor distT="0" distB="0" distL="114300" distR="114300" simplePos="0" relativeHeight="251658243" behindDoc="0" locked="0" layoutInCell="1" allowOverlap="1" wp14:anchorId="78F6F963" wp14:editId="35CA5103">
              <wp:simplePos x="0" y="0"/>
              <wp:positionH relativeFrom="column">
                <wp:posOffset>-768955</wp:posOffset>
              </wp:positionH>
              <wp:positionV relativeFrom="paragraph">
                <wp:posOffset>-256806</wp:posOffset>
              </wp:positionV>
              <wp:extent cx="7717155" cy="10916920"/>
              <wp:effectExtent l="0" t="0" r="4445" b="5080"/>
              <wp:wrapNone/>
              <wp:docPr id="1505626915" name="Group 4"/>
              <wp:cNvGraphicFramePr/>
              <a:graphic xmlns:a="http://schemas.openxmlformats.org/drawingml/2006/main">
                <a:graphicData uri="http://schemas.microsoft.com/office/word/2010/wordprocessingGroup">
                  <wpg:wgp>
                    <wpg:cNvGrpSpPr/>
                    <wpg:grpSpPr>
                      <a:xfrm>
                        <a:off x="0" y="0"/>
                        <a:ext cx="7717155" cy="10916920"/>
                        <a:chOff x="0" y="0"/>
                        <a:chExt cx="7717155" cy="10916920"/>
                      </a:xfrm>
                    </wpg:grpSpPr>
                    <pic:pic xmlns:pic="http://schemas.openxmlformats.org/drawingml/2006/picture">
                      <pic:nvPicPr>
                        <pic:cNvPr id="122920307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17155" cy="10916920"/>
                        </a:xfrm>
                        <a:prstGeom prst="rect">
                          <a:avLst/>
                        </a:prstGeom>
                      </pic:spPr>
                    </pic:pic>
                    <wps:wsp>
                      <wps:cNvPr id="1296965200" name="Rectangle 3"/>
                      <wps:cNvSpPr/>
                      <wps:spPr>
                        <a:xfrm>
                          <a:off x="6475227" y="9792586"/>
                          <a:ext cx="839973" cy="839972"/>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aclsh="http://schemas.microsoft.com/office/drawing/2020/classificationShape" xmlns:pic="http://schemas.openxmlformats.org/drawingml/2006/picture" xmlns:a14="http://schemas.microsoft.com/office/drawing/2010/main" xmlns:arto="http://schemas.microsoft.com/office/word/2006/arto">
          <w:pict>
            <v:group id="Group 4" style="position:absolute;margin-left:-60.55pt;margin-top:-20.2pt;width:607.65pt;height:859.6pt;z-index:251658243" coordsize="77171,109169" o:spid="_x0000_s1026" w14:anchorId="2DC633F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77171;height:1091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">
                <v:imagedata o:title="" r:id="rId6"/>
              </v:shape>
              <v:rect id="Rectangle 3" style="position:absolute;left:64752;top:97925;width:8400;height:8400;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"/>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pic="http://schemas.openxmlformats.org/drawingml/2006/picture" xmlns:a14="http://schemas.microsoft.com/office/drawing/2010/main" mc:Ignorable="w14 w15 w16se w16cid w16 w16cex w16sdtdh w16du wp14">
  <w:p w:rsidR="0010021D" w:rsidRDefault="00956D50" w14:paraId="4619E9A5" w14:textId="77777777">
    <w:pPr>
      <w:pStyle w:val="Header"/>
    </w:pPr>
    <w:r>
      <w:rPr>
        <w:noProof/>
        <w:lang w:eastAsia="en-GB"/>
      </w:rPr>
      <mc:AlternateContent>
        <mc:Choice Requires="wps">
          <w:drawing>
            <wp:anchor distT="0" distB="0" distL="0" distR="0" simplePos="0" relativeHeight="251658248" behindDoc="0" locked="0" layoutInCell="1" allowOverlap="1" wp14:anchorId="06681D0A" wp14:editId="632EAEC5">
              <wp:simplePos x="635" y="635"/>
              <wp:positionH relativeFrom="page">
                <wp:align>center</wp:align>
              </wp:positionH>
              <wp:positionV relativeFrom="page">
                <wp:align>top</wp:align>
              </wp:positionV>
              <wp:extent cx="551815" cy="508635"/>
              <wp:effectExtent l="0" t="0" r="6985" b="12065"/>
              <wp:wrapNone/>
              <wp:docPr id="1668000010" name="Text Box 8"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40037B0E"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pic="http://schemas.openxmlformats.org/drawingml/2006/picture" xmlns:a14="http://schemas.microsoft.com/office/drawing/2010/main" xmlns:arto="http://schemas.microsoft.com/office/word/2006/arto">
          <w:pict>
            <v:shapetype id="_x0000_t202" coordsize="21600,21600" o:spt="202" path="m,l,21600r21600,l21600,xe" w14:anchorId="06681D0A">
              <v:stroke joinstyle="miter"/>
              <v:path gradientshapeok="t" o:connecttype="rect"/>
            </v:shapetype>
            <v:shape id="Text Box 8" style="position:absolute;margin-left:0;margin-top:0;width:43.45pt;height:40.05pt;z-index:251658248;visibility:visible;mso-wrap-style:none;mso-wrap-distance-left:0;mso-wrap-distance-top:0;mso-wrap-distance-right:0;mso-wrap-distance-bottom:0;mso-position-horizontal:center;mso-position-horizontal-relative:page;mso-position-vertical:top;mso-position-vertical-relative:page;v-text-anchor:top" alt="OFFICIAL"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W2/s1A0CAAAcBAAA&#10;DgAAAAAAAAAAAAAAAAAuAgAAZHJzL2Uyb0RvYy54bWxQSwECLQAUAAYACAAAACEAlezEU9kAAAAD&#10;AQAADwAAAAAAAAAAAAAAAABnBAAAZHJzL2Rvd25yZXYueG1sUEsFBgAAAAAEAAQA8wAAAG0FAAAA&#10;AA==&#10;">
              <v:textbox style="mso-fit-shape-to-text:t" inset="0,15pt,0,0">
                <w:txbxContent>
                  <w:p w:rsidRPr="00956D50" w:rsidR="00956D50" w:rsidP="00956D50" w:rsidRDefault="00956D50" w14:paraId="40037B0E"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r w:rsidR="0010021D">
      <w:rPr>
        <w:noProof/>
        <w:lang w:eastAsia="en-GB"/>
      </w:rPr>
      <w:drawing>
        <wp:anchor distT="0" distB="0" distL="114300" distR="114300" simplePos="0" relativeHeight="251658240" behindDoc="1" locked="0" layoutInCell="1" allowOverlap="1" wp14:anchorId="10F3A6DE" wp14:editId="6E554A51">
          <wp:simplePos x="0" y="0"/>
          <wp:positionH relativeFrom="page">
            <wp:align>right</wp:align>
          </wp:positionH>
          <wp:positionV relativeFrom="page">
            <wp:posOffset>-4445</wp:posOffset>
          </wp:positionV>
          <wp:extent cx="7560000" cy="106920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gin_Header3.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956D50" w:rsidRDefault="00956D50" w14:paraId="0CF1EE7D" w14:textId="77777777">
    <w:pPr>
      <w:pStyle w:val="Header"/>
    </w:pPr>
    <w:r>
      <w:rPr>
        <w:noProof/>
      </w:rPr>
      <mc:AlternateContent>
        <mc:Choice Requires="wps">
          <w:drawing>
            <wp:anchor distT="0" distB="0" distL="0" distR="0" simplePos="0" relativeHeight="251658249" behindDoc="0" locked="0" layoutInCell="1" allowOverlap="1" wp14:anchorId="5911040E" wp14:editId="7CD56606">
              <wp:simplePos x="635" y="635"/>
              <wp:positionH relativeFrom="page">
                <wp:align>center</wp:align>
              </wp:positionH>
              <wp:positionV relativeFrom="page">
                <wp:align>top</wp:align>
              </wp:positionV>
              <wp:extent cx="551815" cy="508635"/>
              <wp:effectExtent l="0" t="0" r="6985" b="12065"/>
              <wp:wrapNone/>
              <wp:docPr id="1213749119" name="Text Box 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40A797AF"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v:shapetype id="_x0000_t202" coordsize="21600,21600" o:spt="202" path="m,l,21600r21600,l21600,xe" w14:anchorId="5911040E">
              <v:stroke joinstyle="miter"/>
              <v:path gradientshapeok="t" o:connecttype="rect"/>
            </v:shapetype>
            <v:shape id="Text Box 9" style="position:absolute;margin-left:0;margin-top:0;width:43.45pt;height:40.05pt;z-index:251658249;visibility:visible;mso-wrap-style:none;mso-wrap-distance-left:0;mso-wrap-distance-top:0;mso-wrap-distance-right:0;mso-wrap-distance-bottom:0;mso-position-horizontal:center;mso-position-horizontal-relative:page;mso-position-vertical:top;mso-position-vertical-relative:page;v-text-anchor:top" alt="OFFICIAL"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">
              <v:textbox style="mso-fit-shape-to-text:t" inset="0,15pt,0,0">
                <w:txbxContent>
                  <w:p w:rsidRPr="00956D50" w:rsidR="00956D50" w:rsidP="00956D50" w:rsidRDefault="00956D50" w14:paraId="40A797AF"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E42255" w:rsidRDefault="00956D50" w14:paraId="79162471" w14:textId="77777777">
    <w:pPr>
      <w:pStyle w:val="Header"/>
    </w:pPr>
    <w:r>
      <w:rPr>
        <w:noProof/>
      </w:rPr>
      <mc:AlternateContent>
        <mc:Choice Requires="wps">
          <w:drawing>
            <wp:anchor distT="0" distB="0" distL="0" distR="0" simplePos="0" relativeHeight="251658247" behindDoc="0" locked="0" layoutInCell="1" allowOverlap="1" wp14:anchorId="21B7E553" wp14:editId="26E55F6B">
              <wp:simplePos x="635" y="635"/>
              <wp:positionH relativeFrom="page">
                <wp:align>center</wp:align>
              </wp:positionH>
              <wp:positionV relativeFrom="page">
                <wp:align>top</wp:align>
              </wp:positionV>
              <wp:extent cx="551815" cy="508635"/>
              <wp:effectExtent l="0" t="0" r="6985" b="12065"/>
              <wp:wrapNone/>
              <wp:docPr id="1458975828" name="Text Box 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rsidRPr="00956D50" w:rsidR="00956D50" w:rsidP="00956D50" w:rsidRDefault="00956D50" w14:paraId="6C98A586"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v:shapetype id="_x0000_t202" coordsize="21600,21600" o:spt="202" path="m,l,21600r21600,l21600,xe" w14:anchorId="21B7E553">
              <v:stroke joinstyle="miter"/>
              <v:path gradientshapeok="t" o:connecttype="rect"/>
            </v:shapetype>
            <v:shape id="Text Box 7" style="position:absolute;margin-left:0;margin-top:0;width:43.45pt;height:40.05pt;z-index:251658247;visibility:visible;mso-wrap-style:none;mso-wrap-distance-left:0;mso-wrap-distance-top:0;mso-wrap-distance-right:0;mso-wrap-distance-bottom:0;mso-position-horizontal:center;mso-position-horizontal-relative:page;mso-position-vertical:top;mso-position-vertical-relative:page;v-text-anchor:top" alt="OFFICIAL"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NexDWQ0CAAAcBAAA&#10;DgAAAAAAAAAAAAAAAAAuAgAAZHJzL2Uyb0RvYy54bWxQSwECLQAUAAYACAAAACEAlezEU9kAAAAD&#10;AQAADwAAAAAAAAAAAAAAAABnBAAAZHJzL2Rvd25yZXYueG1sUEsFBgAAAAAEAAQA8wAAAG0FAAAA&#10;AA==&#10;">
              <v:textbox style="mso-fit-shape-to-text:t" inset="0,15pt,0,0">
                <w:txbxContent>
                  <w:p w:rsidRPr="00956D50" w:rsidR="00956D50" w:rsidP="00956D50" w:rsidRDefault="00956D50" w14:paraId="6C98A586" w14:textId="77777777">
                    <w:pPr>
                      <w:spacing w:after="0"/>
                      <w:rPr>
                        <w:rFonts w:ascii="Calibri" w:hAnsi="Calibri" w:eastAsia="Calibri" w:cs="Calibri"/>
                        <w:noProof/>
                        <w:color w:val="FF0000"/>
                        <w:sz w:val="24"/>
                      </w:rPr>
                    </w:pPr>
                    <w:r w:rsidRPr="00956D50">
                      <w:rPr>
                        <w:rFonts w:ascii="Calibri" w:hAnsi="Calibri" w:eastAsia="Calibri" w:cs="Calibri"/>
                        <w:noProof/>
                        <w:color w:val="FF0000"/>
                        <w:sz w:val="24"/>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5">
    <w:nsid w:val="7c2535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c35c275"/>
    <w:multiLevelType xmlns:w="http://schemas.openxmlformats.org/wordprocessingml/2006/main" w:val="multilevel"/>
    <w:lvl xmlns:w="http://schemas.openxmlformats.org/wordprocessingml/2006/main" w:ilvl="0">
      <w:start w:val="1"/>
      <w:numFmt w:val="bullet"/>
      <w:lvlText w:val=""/>
      <w:lvlJc w:val="left"/>
      <w:pPr>
        <w:ind w:left="357" w:hanging="357"/>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a831e1"/>
    <w:multiLevelType xmlns:w="http://schemas.openxmlformats.org/wordprocessingml/2006/main" w:val="multilevel"/>
    <w:lvl xmlns:w="http://schemas.openxmlformats.org/wordprocessingml/2006/main" w:ilvl="0">
      <w:start w:val="1"/>
      <w:numFmt w:val="bullet"/>
      <w:lvlText w:val=""/>
      <w:lvlJc w:val="left"/>
      <w:pPr>
        <w:ind w:left="357" w:hanging="357"/>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5EDBF6F"/>
    <w:multiLevelType w:val="hybridMultilevel"/>
    <w:tmpl w:val="FFFFFFFF"/>
    <w:lvl w:ilvl="0" w:tplc="F1980DAA">
      <w:start w:val="1"/>
      <w:numFmt w:val="decimal"/>
      <w:lvlText w:val="%1."/>
      <w:lvlJc w:val="left"/>
      <w:pPr>
        <w:ind w:left="720" w:hanging="360"/>
      </w:pPr>
    </w:lvl>
    <w:lvl w:ilvl="1" w:tplc="8392DA8E">
      <w:start w:val="1"/>
      <w:numFmt w:val="lowerLetter"/>
      <w:lvlText w:val="%2."/>
      <w:lvlJc w:val="left"/>
      <w:pPr>
        <w:ind w:left="1440" w:hanging="360"/>
      </w:pPr>
    </w:lvl>
    <w:lvl w:ilvl="2" w:tplc="F7762D1C">
      <w:start w:val="1"/>
      <w:numFmt w:val="lowerRoman"/>
      <w:lvlText w:val="%3."/>
      <w:lvlJc w:val="right"/>
      <w:pPr>
        <w:ind w:left="2160" w:hanging="180"/>
      </w:pPr>
    </w:lvl>
    <w:lvl w:ilvl="3" w:tplc="0B9E246C">
      <w:start w:val="1"/>
      <w:numFmt w:val="decimal"/>
      <w:lvlText w:val="%4."/>
      <w:lvlJc w:val="left"/>
      <w:pPr>
        <w:ind w:left="2880" w:hanging="360"/>
      </w:pPr>
    </w:lvl>
    <w:lvl w:ilvl="4" w:tplc="B75A8594">
      <w:start w:val="1"/>
      <w:numFmt w:val="lowerLetter"/>
      <w:lvlText w:val="%5."/>
      <w:lvlJc w:val="left"/>
      <w:pPr>
        <w:ind w:left="3600" w:hanging="360"/>
      </w:pPr>
    </w:lvl>
    <w:lvl w:ilvl="5" w:tplc="E996DD42">
      <w:start w:val="1"/>
      <w:numFmt w:val="lowerRoman"/>
      <w:lvlText w:val="%6."/>
      <w:lvlJc w:val="right"/>
      <w:pPr>
        <w:ind w:left="4320" w:hanging="180"/>
      </w:pPr>
    </w:lvl>
    <w:lvl w:ilvl="6" w:tplc="C6646142">
      <w:start w:val="1"/>
      <w:numFmt w:val="decimal"/>
      <w:lvlText w:val="%7."/>
      <w:lvlJc w:val="left"/>
      <w:pPr>
        <w:ind w:left="5040" w:hanging="360"/>
      </w:pPr>
    </w:lvl>
    <w:lvl w:ilvl="7" w:tplc="94A03ABE">
      <w:start w:val="1"/>
      <w:numFmt w:val="lowerLetter"/>
      <w:lvlText w:val="%8."/>
      <w:lvlJc w:val="left"/>
      <w:pPr>
        <w:ind w:left="5760" w:hanging="360"/>
      </w:pPr>
    </w:lvl>
    <w:lvl w:ilvl="8" w:tplc="D51ACF5E">
      <w:start w:val="1"/>
      <w:numFmt w:val="lowerRoman"/>
      <w:lvlText w:val="%9."/>
      <w:lvlJc w:val="right"/>
      <w:pPr>
        <w:ind w:left="6480" w:hanging="180"/>
      </w:pPr>
    </w:lvl>
  </w:abstractNum>
  <w:abstractNum w:abstractNumId="1" w15:restartNumberingAfterBreak="0">
    <w:nsid w:val="0D48C28B"/>
    <w:multiLevelType w:val="hybridMultilevel"/>
    <w:tmpl w:val="FFFFFFFF"/>
    <w:lvl w:ilvl="0" w:tplc="9942203E">
      <w:start w:val="1"/>
      <w:numFmt w:val="bullet"/>
      <w:lvlText w:val="-"/>
      <w:lvlJc w:val="left"/>
      <w:pPr>
        <w:ind w:left="720" w:hanging="360"/>
      </w:pPr>
      <w:rPr>
        <w:rFonts w:hint="default" w:ascii="Aptos" w:hAnsi="Aptos"/>
      </w:rPr>
    </w:lvl>
    <w:lvl w:ilvl="1" w:tplc="31D64946">
      <w:start w:val="1"/>
      <w:numFmt w:val="bullet"/>
      <w:lvlText w:val="o"/>
      <w:lvlJc w:val="left"/>
      <w:pPr>
        <w:ind w:left="1440" w:hanging="360"/>
      </w:pPr>
      <w:rPr>
        <w:rFonts w:hint="default" w:ascii="Courier New" w:hAnsi="Courier New"/>
      </w:rPr>
    </w:lvl>
    <w:lvl w:ilvl="2" w:tplc="93E0609A">
      <w:start w:val="1"/>
      <w:numFmt w:val="bullet"/>
      <w:lvlText w:val=""/>
      <w:lvlJc w:val="left"/>
      <w:pPr>
        <w:ind w:left="2160" w:hanging="360"/>
      </w:pPr>
      <w:rPr>
        <w:rFonts w:hint="default" w:ascii="Wingdings" w:hAnsi="Wingdings"/>
      </w:rPr>
    </w:lvl>
    <w:lvl w:ilvl="3" w:tplc="788624DE">
      <w:start w:val="1"/>
      <w:numFmt w:val="bullet"/>
      <w:lvlText w:val=""/>
      <w:lvlJc w:val="left"/>
      <w:pPr>
        <w:ind w:left="2880" w:hanging="360"/>
      </w:pPr>
      <w:rPr>
        <w:rFonts w:hint="default" w:ascii="Symbol" w:hAnsi="Symbol"/>
      </w:rPr>
    </w:lvl>
    <w:lvl w:ilvl="4" w:tplc="E54C286C">
      <w:start w:val="1"/>
      <w:numFmt w:val="bullet"/>
      <w:lvlText w:val="o"/>
      <w:lvlJc w:val="left"/>
      <w:pPr>
        <w:ind w:left="3600" w:hanging="360"/>
      </w:pPr>
      <w:rPr>
        <w:rFonts w:hint="default" w:ascii="Courier New" w:hAnsi="Courier New"/>
      </w:rPr>
    </w:lvl>
    <w:lvl w:ilvl="5" w:tplc="04A20612">
      <w:start w:val="1"/>
      <w:numFmt w:val="bullet"/>
      <w:lvlText w:val=""/>
      <w:lvlJc w:val="left"/>
      <w:pPr>
        <w:ind w:left="4320" w:hanging="360"/>
      </w:pPr>
      <w:rPr>
        <w:rFonts w:hint="default" w:ascii="Wingdings" w:hAnsi="Wingdings"/>
      </w:rPr>
    </w:lvl>
    <w:lvl w:ilvl="6" w:tplc="2780B570">
      <w:start w:val="1"/>
      <w:numFmt w:val="bullet"/>
      <w:lvlText w:val=""/>
      <w:lvlJc w:val="left"/>
      <w:pPr>
        <w:ind w:left="5040" w:hanging="360"/>
      </w:pPr>
      <w:rPr>
        <w:rFonts w:hint="default" w:ascii="Symbol" w:hAnsi="Symbol"/>
      </w:rPr>
    </w:lvl>
    <w:lvl w:ilvl="7" w:tplc="051C7CA8">
      <w:start w:val="1"/>
      <w:numFmt w:val="bullet"/>
      <w:lvlText w:val="o"/>
      <w:lvlJc w:val="left"/>
      <w:pPr>
        <w:ind w:left="5760" w:hanging="360"/>
      </w:pPr>
      <w:rPr>
        <w:rFonts w:hint="default" w:ascii="Courier New" w:hAnsi="Courier New"/>
      </w:rPr>
    </w:lvl>
    <w:lvl w:ilvl="8" w:tplc="DD28CE6C">
      <w:start w:val="1"/>
      <w:numFmt w:val="bullet"/>
      <w:lvlText w:val=""/>
      <w:lvlJc w:val="left"/>
      <w:pPr>
        <w:ind w:left="6480" w:hanging="360"/>
      </w:pPr>
      <w:rPr>
        <w:rFonts w:hint="default" w:ascii="Wingdings" w:hAnsi="Wingdings"/>
      </w:rPr>
    </w:lvl>
  </w:abstractNum>
  <w:abstractNum w:abstractNumId="2" w15:restartNumberingAfterBreak="0">
    <w:nsid w:val="0EED84C8"/>
    <w:multiLevelType w:val="hybridMultilevel"/>
    <w:tmpl w:val="FFFFFFFF"/>
    <w:lvl w:ilvl="0" w:tplc="5EBA6536">
      <w:start w:val="1"/>
      <w:numFmt w:val="decimal"/>
      <w:lvlText w:val="%1."/>
      <w:lvlJc w:val="left"/>
      <w:pPr>
        <w:ind w:left="720" w:hanging="360"/>
      </w:pPr>
    </w:lvl>
    <w:lvl w:ilvl="1" w:tplc="1F0673EA">
      <w:start w:val="1"/>
      <w:numFmt w:val="lowerLetter"/>
      <w:lvlText w:val="%2."/>
      <w:lvlJc w:val="left"/>
      <w:pPr>
        <w:ind w:left="1440" w:hanging="360"/>
      </w:pPr>
    </w:lvl>
    <w:lvl w:ilvl="2" w:tplc="7088AADC">
      <w:start w:val="1"/>
      <w:numFmt w:val="lowerRoman"/>
      <w:lvlText w:val="%3."/>
      <w:lvlJc w:val="right"/>
      <w:pPr>
        <w:ind w:left="2160" w:hanging="180"/>
      </w:pPr>
    </w:lvl>
    <w:lvl w:ilvl="3" w:tplc="494EC180">
      <w:start w:val="1"/>
      <w:numFmt w:val="decimal"/>
      <w:lvlText w:val="%4."/>
      <w:lvlJc w:val="left"/>
      <w:pPr>
        <w:ind w:left="2880" w:hanging="360"/>
      </w:pPr>
    </w:lvl>
    <w:lvl w:ilvl="4" w:tplc="FE6E90C0">
      <w:start w:val="1"/>
      <w:numFmt w:val="lowerLetter"/>
      <w:lvlText w:val="%5."/>
      <w:lvlJc w:val="left"/>
      <w:pPr>
        <w:ind w:left="3600" w:hanging="360"/>
      </w:pPr>
    </w:lvl>
    <w:lvl w:ilvl="5" w:tplc="79DECDC2">
      <w:start w:val="1"/>
      <w:numFmt w:val="lowerRoman"/>
      <w:lvlText w:val="%6."/>
      <w:lvlJc w:val="right"/>
      <w:pPr>
        <w:ind w:left="4320" w:hanging="180"/>
      </w:pPr>
    </w:lvl>
    <w:lvl w:ilvl="6" w:tplc="2BE0AEF8">
      <w:start w:val="1"/>
      <w:numFmt w:val="decimal"/>
      <w:lvlText w:val="%7."/>
      <w:lvlJc w:val="left"/>
      <w:pPr>
        <w:ind w:left="5040" w:hanging="360"/>
      </w:pPr>
    </w:lvl>
    <w:lvl w:ilvl="7" w:tplc="D69EF05C">
      <w:start w:val="1"/>
      <w:numFmt w:val="lowerLetter"/>
      <w:lvlText w:val="%8."/>
      <w:lvlJc w:val="left"/>
      <w:pPr>
        <w:ind w:left="5760" w:hanging="360"/>
      </w:pPr>
    </w:lvl>
    <w:lvl w:ilvl="8" w:tplc="B82E6364">
      <w:start w:val="1"/>
      <w:numFmt w:val="lowerRoman"/>
      <w:lvlText w:val="%9."/>
      <w:lvlJc w:val="right"/>
      <w:pPr>
        <w:ind w:left="6480" w:hanging="180"/>
      </w:pPr>
    </w:lvl>
  </w:abstractNum>
  <w:abstractNum w:abstractNumId="3" w15:restartNumberingAfterBreak="0">
    <w:nsid w:val="10D89C60"/>
    <w:multiLevelType w:val="hybridMultilevel"/>
    <w:tmpl w:val="FFFFFFFF"/>
    <w:lvl w:ilvl="0" w:tplc="0652DDAE">
      <w:start w:val="1"/>
      <w:numFmt w:val="bullet"/>
      <w:lvlText w:val=""/>
      <w:lvlJc w:val="left"/>
      <w:pPr>
        <w:ind w:left="720" w:hanging="360"/>
      </w:pPr>
      <w:rPr>
        <w:rFonts w:hint="default" w:ascii="Symbol" w:hAnsi="Symbol"/>
      </w:rPr>
    </w:lvl>
    <w:lvl w:ilvl="1" w:tplc="0CD222D6">
      <w:start w:val="1"/>
      <w:numFmt w:val="bullet"/>
      <w:lvlText w:val="o"/>
      <w:lvlJc w:val="left"/>
      <w:pPr>
        <w:ind w:left="1440" w:hanging="360"/>
      </w:pPr>
      <w:rPr>
        <w:rFonts w:hint="default" w:ascii="Courier New" w:hAnsi="Courier New"/>
      </w:rPr>
    </w:lvl>
    <w:lvl w:ilvl="2" w:tplc="BA68B7B4">
      <w:start w:val="1"/>
      <w:numFmt w:val="bullet"/>
      <w:lvlText w:val=""/>
      <w:lvlJc w:val="left"/>
      <w:pPr>
        <w:ind w:left="2160" w:hanging="360"/>
      </w:pPr>
      <w:rPr>
        <w:rFonts w:hint="default" w:ascii="Wingdings" w:hAnsi="Wingdings"/>
      </w:rPr>
    </w:lvl>
    <w:lvl w:ilvl="3" w:tplc="18CE0F28">
      <w:start w:val="1"/>
      <w:numFmt w:val="bullet"/>
      <w:lvlText w:val=""/>
      <w:lvlJc w:val="left"/>
      <w:pPr>
        <w:ind w:left="2880" w:hanging="360"/>
      </w:pPr>
      <w:rPr>
        <w:rFonts w:hint="default" w:ascii="Symbol" w:hAnsi="Symbol"/>
      </w:rPr>
    </w:lvl>
    <w:lvl w:ilvl="4" w:tplc="B68A4E46">
      <w:start w:val="1"/>
      <w:numFmt w:val="bullet"/>
      <w:lvlText w:val="o"/>
      <w:lvlJc w:val="left"/>
      <w:pPr>
        <w:ind w:left="3600" w:hanging="360"/>
      </w:pPr>
      <w:rPr>
        <w:rFonts w:hint="default" w:ascii="Courier New" w:hAnsi="Courier New"/>
      </w:rPr>
    </w:lvl>
    <w:lvl w:ilvl="5" w:tplc="35E4C87A">
      <w:start w:val="1"/>
      <w:numFmt w:val="bullet"/>
      <w:lvlText w:val=""/>
      <w:lvlJc w:val="left"/>
      <w:pPr>
        <w:ind w:left="4320" w:hanging="360"/>
      </w:pPr>
      <w:rPr>
        <w:rFonts w:hint="default" w:ascii="Wingdings" w:hAnsi="Wingdings"/>
      </w:rPr>
    </w:lvl>
    <w:lvl w:ilvl="6" w:tplc="801E9784">
      <w:start w:val="1"/>
      <w:numFmt w:val="bullet"/>
      <w:lvlText w:val=""/>
      <w:lvlJc w:val="left"/>
      <w:pPr>
        <w:ind w:left="5040" w:hanging="360"/>
      </w:pPr>
      <w:rPr>
        <w:rFonts w:hint="default" w:ascii="Symbol" w:hAnsi="Symbol"/>
      </w:rPr>
    </w:lvl>
    <w:lvl w:ilvl="7" w:tplc="08945E7E">
      <w:start w:val="1"/>
      <w:numFmt w:val="bullet"/>
      <w:lvlText w:val="o"/>
      <w:lvlJc w:val="left"/>
      <w:pPr>
        <w:ind w:left="5760" w:hanging="360"/>
      </w:pPr>
      <w:rPr>
        <w:rFonts w:hint="default" w:ascii="Courier New" w:hAnsi="Courier New"/>
      </w:rPr>
    </w:lvl>
    <w:lvl w:ilvl="8" w:tplc="917008A2">
      <w:start w:val="1"/>
      <w:numFmt w:val="bullet"/>
      <w:lvlText w:val=""/>
      <w:lvlJc w:val="left"/>
      <w:pPr>
        <w:ind w:left="6480" w:hanging="360"/>
      </w:pPr>
      <w:rPr>
        <w:rFonts w:hint="default" w:ascii="Wingdings" w:hAnsi="Wingdings"/>
      </w:rPr>
    </w:lvl>
  </w:abstractNum>
  <w:abstractNum w:abstractNumId="4" w15:restartNumberingAfterBreak="0">
    <w:nsid w:val="126757F6"/>
    <w:multiLevelType w:val="hybridMultilevel"/>
    <w:tmpl w:val="FFFFFFFF"/>
    <w:lvl w:ilvl="0" w:tplc="E0B4183E">
      <w:start w:val="1"/>
      <w:numFmt w:val="decimal"/>
      <w:lvlText w:val="%1."/>
      <w:lvlJc w:val="left"/>
      <w:pPr>
        <w:ind w:left="720" w:hanging="360"/>
      </w:pPr>
    </w:lvl>
    <w:lvl w:ilvl="1" w:tplc="78666C0A">
      <w:start w:val="1"/>
      <w:numFmt w:val="lowerLetter"/>
      <w:lvlText w:val="%2."/>
      <w:lvlJc w:val="left"/>
      <w:pPr>
        <w:ind w:left="1440" w:hanging="360"/>
      </w:pPr>
    </w:lvl>
    <w:lvl w:ilvl="2" w:tplc="23E09EC0">
      <w:start w:val="1"/>
      <w:numFmt w:val="lowerRoman"/>
      <w:lvlText w:val="%3."/>
      <w:lvlJc w:val="right"/>
      <w:pPr>
        <w:ind w:left="2160" w:hanging="180"/>
      </w:pPr>
    </w:lvl>
    <w:lvl w:ilvl="3" w:tplc="D0FE5508">
      <w:start w:val="1"/>
      <w:numFmt w:val="decimal"/>
      <w:lvlText w:val="%4."/>
      <w:lvlJc w:val="left"/>
      <w:pPr>
        <w:ind w:left="2880" w:hanging="360"/>
      </w:pPr>
    </w:lvl>
    <w:lvl w:ilvl="4" w:tplc="70B0A85A">
      <w:start w:val="1"/>
      <w:numFmt w:val="lowerLetter"/>
      <w:lvlText w:val="%5."/>
      <w:lvlJc w:val="left"/>
      <w:pPr>
        <w:ind w:left="3600" w:hanging="360"/>
      </w:pPr>
    </w:lvl>
    <w:lvl w:ilvl="5" w:tplc="2DC06640">
      <w:start w:val="1"/>
      <w:numFmt w:val="lowerRoman"/>
      <w:lvlText w:val="%6."/>
      <w:lvlJc w:val="right"/>
      <w:pPr>
        <w:ind w:left="4320" w:hanging="180"/>
      </w:pPr>
    </w:lvl>
    <w:lvl w:ilvl="6" w:tplc="3598716E">
      <w:start w:val="1"/>
      <w:numFmt w:val="decimal"/>
      <w:lvlText w:val="%7."/>
      <w:lvlJc w:val="left"/>
      <w:pPr>
        <w:ind w:left="5040" w:hanging="360"/>
      </w:pPr>
    </w:lvl>
    <w:lvl w:ilvl="7" w:tplc="E4BECA60">
      <w:start w:val="1"/>
      <w:numFmt w:val="lowerLetter"/>
      <w:lvlText w:val="%8."/>
      <w:lvlJc w:val="left"/>
      <w:pPr>
        <w:ind w:left="5760" w:hanging="360"/>
      </w:pPr>
    </w:lvl>
    <w:lvl w:ilvl="8" w:tplc="5D8648FE">
      <w:start w:val="1"/>
      <w:numFmt w:val="lowerRoman"/>
      <w:lvlText w:val="%9."/>
      <w:lvlJc w:val="right"/>
      <w:pPr>
        <w:ind w:left="6480" w:hanging="180"/>
      </w:pPr>
    </w:lvl>
  </w:abstractNum>
  <w:abstractNum w:abstractNumId="5" w15:restartNumberingAfterBreak="0">
    <w:nsid w:val="136965D7"/>
    <w:multiLevelType w:val="multilevel"/>
    <w:tmpl w:val="710A20D2"/>
    <w:lvl w:ilvl="0">
      <w:start w:val="1"/>
      <w:numFmt w:val="bullet"/>
      <w:lvlText w:val=""/>
      <w:lvlJc w:val="left"/>
      <w:pPr>
        <w:ind w:left="851" w:hanging="851"/>
      </w:pPr>
      <w:rPr>
        <w:rFonts w:hint="default" w:ascii="Symbol" w:hAnsi="Symbol"/>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3933247"/>
    <w:multiLevelType w:val="hybridMultilevel"/>
    <w:tmpl w:val="F75E84E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 w15:restartNumberingAfterBreak="0">
    <w:nsid w:val="151F6D78"/>
    <w:multiLevelType w:val="multilevel"/>
    <w:tmpl w:val="0809001D"/>
    <w:name w:val="ListNumbers4"/>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5F91ED9"/>
    <w:multiLevelType w:val="hybridMultilevel"/>
    <w:tmpl w:val="FFFFFFFF"/>
    <w:lvl w:ilvl="0" w:tplc="C3FACC84">
      <w:start w:val="1"/>
      <w:numFmt w:val="decimal"/>
      <w:lvlText w:val="%1."/>
      <w:lvlJc w:val="left"/>
      <w:pPr>
        <w:ind w:left="720" w:hanging="360"/>
      </w:pPr>
    </w:lvl>
    <w:lvl w:ilvl="1" w:tplc="957406FC">
      <w:start w:val="1"/>
      <w:numFmt w:val="lowerLetter"/>
      <w:lvlText w:val="%2."/>
      <w:lvlJc w:val="left"/>
      <w:pPr>
        <w:ind w:left="1440" w:hanging="360"/>
      </w:pPr>
    </w:lvl>
    <w:lvl w:ilvl="2" w:tplc="75BC4B1A">
      <w:start w:val="1"/>
      <w:numFmt w:val="lowerRoman"/>
      <w:lvlText w:val="%3."/>
      <w:lvlJc w:val="right"/>
      <w:pPr>
        <w:ind w:left="2160" w:hanging="180"/>
      </w:pPr>
    </w:lvl>
    <w:lvl w:ilvl="3" w:tplc="A3F2E89E">
      <w:start w:val="1"/>
      <w:numFmt w:val="decimal"/>
      <w:lvlText w:val="%4."/>
      <w:lvlJc w:val="left"/>
      <w:pPr>
        <w:ind w:left="2880" w:hanging="360"/>
      </w:pPr>
    </w:lvl>
    <w:lvl w:ilvl="4" w:tplc="95D450D6">
      <w:start w:val="1"/>
      <w:numFmt w:val="lowerLetter"/>
      <w:lvlText w:val="%5."/>
      <w:lvlJc w:val="left"/>
      <w:pPr>
        <w:ind w:left="3600" w:hanging="360"/>
      </w:pPr>
    </w:lvl>
    <w:lvl w:ilvl="5" w:tplc="AE98B182">
      <w:start w:val="1"/>
      <w:numFmt w:val="lowerRoman"/>
      <w:lvlText w:val="%6."/>
      <w:lvlJc w:val="right"/>
      <w:pPr>
        <w:ind w:left="4320" w:hanging="180"/>
      </w:pPr>
    </w:lvl>
    <w:lvl w:ilvl="6" w:tplc="46FED708">
      <w:start w:val="1"/>
      <w:numFmt w:val="decimal"/>
      <w:lvlText w:val="%7."/>
      <w:lvlJc w:val="left"/>
      <w:pPr>
        <w:ind w:left="5040" w:hanging="360"/>
      </w:pPr>
    </w:lvl>
    <w:lvl w:ilvl="7" w:tplc="086696AC">
      <w:start w:val="1"/>
      <w:numFmt w:val="lowerLetter"/>
      <w:lvlText w:val="%8."/>
      <w:lvlJc w:val="left"/>
      <w:pPr>
        <w:ind w:left="5760" w:hanging="360"/>
      </w:pPr>
    </w:lvl>
    <w:lvl w:ilvl="8" w:tplc="C3AE90B2">
      <w:start w:val="1"/>
      <w:numFmt w:val="lowerRoman"/>
      <w:lvlText w:val="%9."/>
      <w:lvlJc w:val="right"/>
      <w:pPr>
        <w:ind w:left="6480" w:hanging="180"/>
      </w:pPr>
    </w:lvl>
  </w:abstractNum>
  <w:abstractNum w:abstractNumId="9" w15:restartNumberingAfterBreak="0">
    <w:nsid w:val="1925CD65"/>
    <w:multiLevelType w:val="hybridMultilevel"/>
    <w:tmpl w:val="FFFFFFFF"/>
    <w:lvl w:ilvl="0" w:tplc="859E7B10">
      <w:start w:val="1"/>
      <w:numFmt w:val="decimal"/>
      <w:lvlText w:val="%1."/>
      <w:lvlJc w:val="left"/>
      <w:pPr>
        <w:ind w:left="720" w:hanging="360"/>
      </w:pPr>
    </w:lvl>
    <w:lvl w:ilvl="1" w:tplc="8BE8AFEE">
      <w:start w:val="1"/>
      <w:numFmt w:val="lowerLetter"/>
      <w:lvlText w:val="%2."/>
      <w:lvlJc w:val="left"/>
      <w:pPr>
        <w:ind w:left="1440" w:hanging="360"/>
      </w:pPr>
    </w:lvl>
    <w:lvl w:ilvl="2" w:tplc="D00E3618">
      <w:start w:val="1"/>
      <w:numFmt w:val="lowerRoman"/>
      <w:lvlText w:val="%3."/>
      <w:lvlJc w:val="right"/>
      <w:pPr>
        <w:ind w:left="2160" w:hanging="180"/>
      </w:pPr>
    </w:lvl>
    <w:lvl w:ilvl="3" w:tplc="A460AAE0">
      <w:start w:val="1"/>
      <w:numFmt w:val="decimal"/>
      <w:lvlText w:val="%4."/>
      <w:lvlJc w:val="left"/>
      <w:pPr>
        <w:ind w:left="2880" w:hanging="360"/>
      </w:pPr>
    </w:lvl>
    <w:lvl w:ilvl="4" w:tplc="DE168B6E">
      <w:start w:val="1"/>
      <w:numFmt w:val="lowerLetter"/>
      <w:lvlText w:val="%5."/>
      <w:lvlJc w:val="left"/>
      <w:pPr>
        <w:ind w:left="3600" w:hanging="360"/>
      </w:pPr>
    </w:lvl>
    <w:lvl w:ilvl="5" w:tplc="A22264FC">
      <w:start w:val="1"/>
      <w:numFmt w:val="lowerRoman"/>
      <w:lvlText w:val="%6."/>
      <w:lvlJc w:val="right"/>
      <w:pPr>
        <w:ind w:left="4320" w:hanging="180"/>
      </w:pPr>
    </w:lvl>
    <w:lvl w:ilvl="6" w:tplc="A7784C5C">
      <w:start w:val="1"/>
      <w:numFmt w:val="decimal"/>
      <w:lvlText w:val="%7."/>
      <w:lvlJc w:val="left"/>
      <w:pPr>
        <w:ind w:left="5040" w:hanging="360"/>
      </w:pPr>
    </w:lvl>
    <w:lvl w:ilvl="7" w:tplc="B50C1124">
      <w:start w:val="1"/>
      <w:numFmt w:val="lowerLetter"/>
      <w:lvlText w:val="%8."/>
      <w:lvlJc w:val="left"/>
      <w:pPr>
        <w:ind w:left="5760" w:hanging="360"/>
      </w:pPr>
    </w:lvl>
    <w:lvl w:ilvl="8" w:tplc="04B00E48">
      <w:start w:val="1"/>
      <w:numFmt w:val="lowerRoman"/>
      <w:lvlText w:val="%9."/>
      <w:lvlJc w:val="right"/>
      <w:pPr>
        <w:ind w:left="6480" w:hanging="180"/>
      </w:pPr>
    </w:lvl>
  </w:abstractNum>
  <w:abstractNum w:abstractNumId="10" w15:restartNumberingAfterBreak="0">
    <w:nsid w:val="1A612779"/>
    <w:multiLevelType w:val="multilevel"/>
    <w:tmpl w:val="0632FE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E68BD5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F80338D"/>
    <w:multiLevelType w:val="multilevel"/>
    <w:tmpl w:val="CC043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C1DCC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5A14770"/>
    <w:multiLevelType w:val="multilevel"/>
    <w:tmpl w:val="710A20D2"/>
    <w:lvl w:ilvl="0">
      <w:start w:val="1"/>
      <w:numFmt w:val="bullet"/>
      <w:lvlText w:val=""/>
      <w:lvlJc w:val="left"/>
      <w:pPr>
        <w:ind w:left="851" w:hanging="851"/>
      </w:pPr>
      <w:rPr>
        <w:rFonts w:hint="default" w:ascii="Symbol" w:hAnsi="Symbol"/>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6875167"/>
    <w:multiLevelType w:val="multilevel"/>
    <w:tmpl w:val="DBCCB8E6"/>
    <w:name w:val="ListNumbers"/>
    <w:lvl w:ilvl="0">
      <w:start w:val="1"/>
      <w:numFmt w:val="decimal"/>
      <w:pStyle w:val="ListNumber"/>
      <w:lvlText w:val="%1."/>
      <w:lvlJc w:val="left"/>
      <w:pPr>
        <w:ind w:left="641" w:hanging="357"/>
      </w:pPr>
      <w:rPr>
        <w:rFonts w:hint="default" w:asciiTheme="minorHAnsi" w:hAnsiTheme="minorHAnsi"/>
        <w:b/>
        <w:i w:val="0"/>
        <w:color w:val="00C600"/>
        <w:sz w:val="22"/>
      </w:rPr>
    </w:lvl>
    <w:lvl w:ilvl="1">
      <w:start w:val="1"/>
      <w:numFmt w:val="lowerLetter"/>
      <w:lvlRestart w:val="0"/>
      <w:pStyle w:val="ListNumber2"/>
      <w:lvlText w:val="%2."/>
      <w:lvlJc w:val="left"/>
      <w:pPr>
        <w:ind w:left="924" w:hanging="357"/>
      </w:pPr>
      <w:rPr>
        <w:rFonts w:hint="default" w:asciiTheme="minorHAnsi" w:hAnsiTheme="minorHAnsi"/>
        <w:b w:val="0"/>
        <w:i w:val="0"/>
        <w:color w:val="A6A6A6" w:themeColor="background1" w:themeShade="A6"/>
        <w:sz w:val="22"/>
      </w:rPr>
    </w:lvl>
    <w:lvl w:ilvl="2">
      <w:start w:val="1"/>
      <w:numFmt w:val="lowerRoman"/>
      <w:lvlRestart w:val="0"/>
      <w:pStyle w:val="ListNumber3"/>
      <w:lvlText w:val="%3."/>
      <w:lvlJc w:val="left"/>
      <w:pPr>
        <w:ind w:left="1208" w:hanging="357"/>
      </w:pPr>
      <w:rPr>
        <w:rFonts w:hint="default" w:asciiTheme="minorHAnsi" w:hAnsiTheme="minorHAnsi"/>
        <w:b w:val="0"/>
        <w:i w:val="0"/>
        <w:color w:val="A6A6A6" w:themeColor="background1" w:themeShade="A6"/>
        <w:sz w:val="22"/>
      </w:rPr>
    </w:lvl>
    <w:lvl w:ilvl="3">
      <w:start w:val="1"/>
      <w:numFmt w:val="none"/>
      <w:lvlRestart w:val="0"/>
      <w:lvlText w:val=""/>
      <w:lvlJc w:val="left"/>
      <w:pPr>
        <w:ind w:left="1724" w:hanging="360"/>
      </w:pPr>
      <w:rPr>
        <w:rFonts w:hint="default"/>
      </w:rPr>
    </w:lvl>
    <w:lvl w:ilvl="4">
      <w:start w:val="1"/>
      <w:numFmt w:val="none"/>
      <w:lvlRestart w:val="0"/>
      <w:lvlText w:val=""/>
      <w:lvlJc w:val="left"/>
      <w:pPr>
        <w:ind w:left="2084" w:hanging="360"/>
      </w:pPr>
      <w:rPr>
        <w:rFonts w:hint="default"/>
      </w:rPr>
    </w:lvl>
    <w:lvl w:ilvl="5">
      <w:start w:val="1"/>
      <w:numFmt w:val="none"/>
      <w:lvlRestart w:val="0"/>
      <w:lvlText w:val=""/>
      <w:lvlJc w:val="left"/>
      <w:pPr>
        <w:ind w:left="2444" w:hanging="360"/>
      </w:pPr>
      <w:rPr>
        <w:rFonts w:hint="default"/>
      </w:rPr>
    </w:lvl>
    <w:lvl w:ilvl="6">
      <w:start w:val="1"/>
      <w:numFmt w:val="none"/>
      <w:lvlRestart w:val="0"/>
      <w:lvlText w:val=""/>
      <w:lvlJc w:val="left"/>
      <w:pPr>
        <w:ind w:left="2804" w:hanging="360"/>
      </w:pPr>
      <w:rPr>
        <w:rFonts w:hint="default"/>
      </w:rPr>
    </w:lvl>
    <w:lvl w:ilvl="7">
      <w:start w:val="1"/>
      <w:numFmt w:val="none"/>
      <w:lvlRestart w:val="0"/>
      <w:lvlText w:val=""/>
      <w:lvlJc w:val="left"/>
      <w:pPr>
        <w:ind w:left="3164" w:hanging="360"/>
      </w:pPr>
      <w:rPr>
        <w:rFonts w:hint="default"/>
      </w:rPr>
    </w:lvl>
    <w:lvl w:ilvl="8">
      <w:start w:val="1"/>
      <w:numFmt w:val="none"/>
      <w:lvlRestart w:val="0"/>
      <w:lvlText w:val=""/>
      <w:lvlJc w:val="left"/>
      <w:pPr>
        <w:ind w:left="3524" w:hanging="360"/>
      </w:pPr>
      <w:rPr>
        <w:rFonts w:hint="default"/>
      </w:rPr>
    </w:lvl>
  </w:abstractNum>
  <w:abstractNum w:abstractNumId="16" w15:restartNumberingAfterBreak="0">
    <w:nsid w:val="28263012"/>
    <w:multiLevelType w:val="hybridMultilevel"/>
    <w:tmpl w:val="FFFFFFFF"/>
    <w:lvl w:ilvl="0" w:tplc="CBDAF54A">
      <w:start w:val="1"/>
      <w:numFmt w:val="bullet"/>
      <w:lvlText w:val=""/>
      <w:lvlJc w:val="left"/>
      <w:pPr>
        <w:ind w:left="720" w:hanging="360"/>
      </w:pPr>
      <w:rPr>
        <w:rFonts w:hint="default" w:ascii="Symbol" w:hAnsi="Symbol"/>
      </w:rPr>
    </w:lvl>
    <w:lvl w:ilvl="1" w:tplc="DAB88864">
      <w:start w:val="1"/>
      <w:numFmt w:val="bullet"/>
      <w:lvlText w:val="o"/>
      <w:lvlJc w:val="left"/>
      <w:pPr>
        <w:ind w:left="1440" w:hanging="360"/>
      </w:pPr>
      <w:rPr>
        <w:rFonts w:hint="default" w:ascii="Courier New" w:hAnsi="Courier New"/>
      </w:rPr>
    </w:lvl>
    <w:lvl w:ilvl="2" w:tplc="0BBA5B30">
      <w:start w:val="1"/>
      <w:numFmt w:val="bullet"/>
      <w:lvlText w:val=""/>
      <w:lvlJc w:val="left"/>
      <w:pPr>
        <w:ind w:left="2160" w:hanging="360"/>
      </w:pPr>
      <w:rPr>
        <w:rFonts w:hint="default" w:ascii="Wingdings" w:hAnsi="Wingdings"/>
      </w:rPr>
    </w:lvl>
    <w:lvl w:ilvl="3" w:tplc="CE2E385A">
      <w:start w:val="1"/>
      <w:numFmt w:val="bullet"/>
      <w:lvlText w:val=""/>
      <w:lvlJc w:val="left"/>
      <w:pPr>
        <w:ind w:left="2880" w:hanging="360"/>
      </w:pPr>
      <w:rPr>
        <w:rFonts w:hint="default" w:ascii="Symbol" w:hAnsi="Symbol"/>
      </w:rPr>
    </w:lvl>
    <w:lvl w:ilvl="4" w:tplc="5A6E9E28">
      <w:start w:val="1"/>
      <w:numFmt w:val="bullet"/>
      <w:lvlText w:val="o"/>
      <w:lvlJc w:val="left"/>
      <w:pPr>
        <w:ind w:left="3600" w:hanging="360"/>
      </w:pPr>
      <w:rPr>
        <w:rFonts w:hint="default" w:ascii="Courier New" w:hAnsi="Courier New"/>
      </w:rPr>
    </w:lvl>
    <w:lvl w:ilvl="5" w:tplc="F96C5568">
      <w:start w:val="1"/>
      <w:numFmt w:val="bullet"/>
      <w:lvlText w:val=""/>
      <w:lvlJc w:val="left"/>
      <w:pPr>
        <w:ind w:left="4320" w:hanging="360"/>
      </w:pPr>
      <w:rPr>
        <w:rFonts w:hint="default" w:ascii="Wingdings" w:hAnsi="Wingdings"/>
      </w:rPr>
    </w:lvl>
    <w:lvl w:ilvl="6" w:tplc="00BED542">
      <w:start w:val="1"/>
      <w:numFmt w:val="bullet"/>
      <w:lvlText w:val=""/>
      <w:lvlJc w:val="left"/>
      <w:pPr>
        <w:ind w:left="5040" w:hanging="360"/>
      </w:pPr>
      <w:rPr>
        <w:rFonts w:hint="default" w:ascii="Symbol" w:hAnsi="Symbol"/>
      </w:rPr>
    </w:lvl>
    <w:lvl w:ilvl="7" w:tplc="E81AE61E">
      <w:start w:val="1"/>
      <w:numFmt w:val="bullet"/>
      <w:lvlText w:val="o"/>
      <w:lvlJc w:val="left"/>
      <w:pPr>
        <w:ind w:left="5760" w:hanging="360"/>
      </w:pPr>
      <w:rPr>
        <w:rFonts w:hint="default" w:ascii="Courier New" w:hAnsi="Courier New"/>
      </w:rPr>
    </w:lvl>
    <w:lvl w:ilvl="8" w:tplc="C6BA4DB0">
      <w:start w:val="1"/>
      <w:numFmt w:val="bullet"/>
      <w:lvlText w:val=""/>
      <w:lvlJc w:val="left"/>
      <w:pPr>
        <w:ind w:left="6480" w:hanging="360"/>
      </w:pPr>
      <w:rPr>
        <w:rFonts w:hint="default" w:ascii="Wingdings" w:hAnsi="Wingdings"/>
      </w:rPr>
    </w:lvl>
  </w:abstractNum>
  <w:abstractNum w:abstractNumId="17" w15:restartNumberingAfterBreak="0">
    <w:nsid w:val="28AD376E"/>
    <w:multiLevelType w:val="multilevel"/>
    <w:tmpl w:val="86946F54"/>
    <w:name w:val="Bullets"/>
    <w:lvl w:ilvl="0">
      <w:start w:val="1"/>
      <w:numFmt w:val="bullet"/>
      <w:lvlText w:val=""/>
      <w:lvlJc w:val="left"/>
      <w:pPr>
        <w:ind w:left="357" w:hanging="357"/>
      </w:pPr>
      <w:rPr>
        <w:rFonts w:hint="default" w:ascii="Symbol" w:hAnsi="Symbol"/>
        <w:color w:val="00C600"/>
      </w:rPr>
    </w:lvl>
    <w:lvl w:ilvl="1">
      <w:start w:val="1"/>
      <w:numFmt w:val="bullet"/>
      <w:lvlText w:val=""/>
      <w:lvlJc w:val="left"/>
      <w:pPr>
        <w:ind w:left="641" w:hanging="357"/>
      </w:pPr>
      <w:rPr>
        <w:rFonts w:hint="default" w:ascii="Symbol" w:hAnsi="Symbol"/>
        <w:color w:val="00C600"/>
      </w:rPr>
    </w:lvl>
    <w:lvl w:ilvl="2">
      <w:start w:val="1"/>
      <w:numFmt w:val="bullet"/>
      <w:lvlText w:val=""/>
      <w:lvlJc w:val="left"/>
      <w:pPr>
        <w:ind w:left="924" w:hanging="357"/>
      </w:pPr>
      <w:rPr>
        <w:rFonts w:hint="default" w:ascii="Symbol" w:hAnsi="Symbol"/>
        <w:color w:val="00C600"/>
      </w:rPr>
    </w:lvl>
    <w:lvl w:ilvl="3">
      <w:start w:val="1"/>
      <w:numFmt w:val="bullet"/>
      <w:lvlText w:val=""/>
      <w:lvlJc w:val="left"/>
      <w:pPr>
        <w:ind w:left="1491" w:hanging="357"/>
      </w:pPr>
      <w:rPr>
        <w:rFonts w:hint="default" w:ascii="Symbol" w:hAnsi="Symbol"/>
        <w:color w:val="00C60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C573850"/>
    <w:multiLevelType w:val="hybridMultilevel"/>
    <w:tmpl w:val="FFFFFFFF"/>
    <w:lvl w:ilvl="0" w:tplc="7D28F48C">
      <w:start w:val="1"/>
      <w:numFmt w:val="bullet"/>
      <w:lvlText w:val=""/>
      <w:lvlJc w:val="left"/>
      <w:pPr>
        <w:ind w:left="720" w:hanging="360"/>
      </w:pPr>
      <w:rPr>
        <w:rFonts w:hint="default" w:ascii="Symbol" w:hAnsi="Symbol"/>
      </w:rPr>
    </w:lvl>
    <w:lvl w:ilvl="1" w:tplc="5242382E">
      <w:start w:val="1"/>
      <w:numFmt w:val="bullet"/>
      <w:lvlText w:val="o"/>
      <w:lvlJc w:val="left"/>
      <w:pPr>
        <w:ind w:left="1440" w:hanging="360"/>
      </w:pPr>
      <w:rPr>
        <w:rFonts w:hint="default" w:ascii="Courier New" w:hAnsi="Courier New"/>
      </w:rPr>
    </w:lvl>
    <w:lvl w:ilvl="2" w:tplc="B2C258F8">
      <w:start w:val="1"/>
      <w:numFmt w:val="bullet"/>
      <w:lvlText w:val=""/>
      <w:lvlJc w:val="left"/>
      <w:pPr>
        <w:ind w:left="2160" w:hanging="360"/>
      </w:pPr>
      <w:rPr>
        <w:rFonts w:hint="default" w:ascii="Wingdings" w:hAnsi="Wingdings"/>
      </w:rPr>
    </w:lvl>
    <w:lvl w:ilvl="3" w:tplc="B16615EC">
      <w:start w:val="1"/>
      <w:numFmt w:val="bullet"/>
      <w:lvlText w:val=""/>
      <w:lvlJc w:val="left"/>
      <w:pPr>
        <w:ind w:left="2880" w:hanging="360"/>
      </w:pPr>
      <w:rPr>
        <w:rFonts w:hint="default" w:ascii="Symbol" w:hAnsi="Symbol"/>
      </w:rPr>
    </w:lvl>
    <w:lvl w:ilvl="4" w:tplc="54968534">
      <w:start w:val="1"/>
      <w:numFmt w:val="bullet"/>
      <w:lvlText w:val="o"/>
      <w:lvlJc w:val="left"/>
      <w:pPr>
        <w:ind w:left="3600" w:hanging="360"/>
      </w:pPr>
      <w:rPr>
        <w:rFonts w:hint="default" w:ascii="Courier New" w:hAnsi="Courier New"/>
      </w:rPr>
    </w:lvl>
    <w:lvl w:ilvl="5" w:tplc="9D2298E0">
      <w:start w:val="1"/>
      <w:numFmt w:val="bullet"/>
      <w:lvlText w:val=""/>
      <w:lvlJc w:val="left"/>
      <w:pPr>
        <w:ind w:left="4320" w:hanging="360"/>
      </w:pPr>
      <w:rPr>
        <w:rFonts w:hint="default" w:ascii="Wingdings" w:hAnsi="Wingdings"/>
      </w:rPr>
    </w:lvl>
    <w:lvl w:ilvl="6" w:tplc="43FEF0BC">
      <w:start w:val="1"/>
      <w:numFmt w:val="bullet"/>
      <w:lvlText w:val=""/>
      <w:lvlJc w:val="left"/>
      <w:pPr>
        <w:ind w:left="5040" w:hanging="360"/>
      </w:pPr>
      <w:rPr>
        <w:rFonts w:hint="default" w:ascii="Symbol" w:hAnsi="Symbol"/>
      </w:rPr>
    </w:lvl>
    <w:lvl w:ilvl="7" w:tplc="22E866F2">
      <w:start w:val="1"/>
      <w:numFmt w:val="bullet"/>
      <w:lvlText w:val="o"/>
      <w:lvlJc w:val="left"/>
      <w:pPr>
        <w:ind w:left="5760" w:hanging="360"/>
      </w:pPr>
      <w:rPr>
        <w:rFonts w:hint="default" w:ascii="Courier New" w:hAnsi="Courier New"/>
      </w:rPr>
    </w:lvl>
    <w:lvl w:ilvl="8" w:tplc="EE6AF5BE">
      <w:start w:val="1"/>
      <w:numFmt w:val="bullet"/>
      <w:lvlText w:val=""/>
      <w:lvlJc w:val="left"/>
      <w:pPr>
        <w:ind w:left="6480" w:hanging="360"/>
      </w:pPr>
      <w:rPr>
        <w:rFonts w:hint="default" w:ascii="Wingdings" w:hAnsi="Wingdings"/>
      </w:rPr>
    </w:lvl>
  </w:abstractNum>
  <w:abstractNum w:abstractNumId="19" w15:restartNumberingAfterBreak="0">
    <w:nsid w:val="2CDC30A5"/>
    <w:multiLevelType w:val="multilevel"/>
    <w:tmpl w:val="0809001D"/>
    <w:name w:val="ListNumbers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F146056"/>
    <w:multiLevelType w:val="multilevel"/>
    <w:tmpl w:val="2E0022B2"/>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2EEA896"/>
    <w:multiLevelType w:val="hybridMultilevel"/>
    <w:tmpl w:val="FFFFFFFF"/>
    <w:lvl w:ilvl="0" w:tplc="6EF4E144">
      <w:start w:val="1"/>
      <w:numFmt w:val="decimal"/>
      <w:lvlText w:val="%1."/>
      <w:lvlJc w:val="left"/>
      <w:pPr>
        <w:ind w:left="720" w:hanging="360"/>
      </w:pPr>
    </w:lvl>
    <w:lvl w:ilvl="1" w:tplc="838E5C16">
      <w:start w:val="1"/>
      <w:numFmt w:val="lowerLetter"/>
      <w:lvlText w:val="%2."/>
      <w:lvlJc w:val="left"/>
      <w:pPr>
        <w:ind w:left="1440" w:hanging="360"/>
      </w:pPr>
    </w:lvl>
    <w:lvl w:ilvl="2" w:tplc="546871A4">
      <w:start w:val="1"/>
      <w:numFmt w:val="lowerRoman"/>
      <w:lvlText w:val="%3."/>
      <w:lvlJc w:val="right"/>
      <w:pPr>
        <w:ind w:left="2160" w:hanging="180"/>
      </w:pPr>
    </w:lvl>
    <w:lvl w:ilvl="3" w:tplc="17686A78">
      <w:start w:val="1"/>
      <w:numFmt w:val="decimal"/>
      <w:lvlText w:val="%4."/>
      <w:lvlJc w:val="left"/>
      <w:pPr>
        <w:ind w:left="2880" w:hanging="360"/>
      </w:pPr>
    </w:lvl>
    <w:lvl w:ilvl="4" w:tplc="E16EE204">
      <w:start w:val="1"/>
      <w:numFmt w:val="lowerLetter"/>
      <w:lvlText w:val="%5."/>
      <w:lvlJc w:val="left"/>
      <w:pPr>
        <w:ind w:left="3600" w:hanging="360"/>
      </w:pPr>
    </w:lvl>
    <w:lvl w:ilvl="5" w:tplc="43B8495A">
      <w:start w:val="1"/>
      <w:numFmt w:val="lowerRoman"/>
      <w:lvlText w:val="%6."/>
      <w:lvlJc w:val="right"/>
      <w:pPr>
        <w:ind w:left="4320" w:hanging="180"/>
      </w:pPr>
    </w:lvl>
    <w:lvl w:ilvl="6" w:tplc="6F0216B4">
      <w:start w:val="1"/>
      <w:numFmt w:val="decimal"/>
      <w:lvlText w:val="%7."/>
      <w:lvlJc w:val="left"/>
      <w:pPr>
        <w:ind w:left="5040" w:hanging="360"/>
      </w:pPr>
    </w:lvl>
    <w:lvl w:ilvl="7" w:tplc="4DAC5378">
      <w:start w:val="1"/>
      <w:numFmt w:val="lowerLetter"/>
      <w:lvlText w:val="%8."/>
      <w:lvlJc w:val="left"/>
      <w:pPr>
        <w:ind w:left="5760" w:hanging="360"/>
      </w:pPr>
    </w:lvl>
    <w:lvl w:ilvl="8" w:tplc="9252C5C8">
      <w:start w:val="1"/>
      <w:numFmt w:val="lowerRoman"/>
      <w:lvlText w:val="%9."/>
      <w:lvlJc w:val="right"/>
      <w:pPr>
        <w:ind w:left="6480" w:hanging="180"/>
      </w:pPr>
    </w:lvl>
  </w:abstractNum>
  <w:abstractNum w:abstractNumId="22" w15:restartNumberingAfterBreak="0">
    <w:nsid w:val="351067FA"/>
    <w:multiLevelType w:val="hybridMultilevel"/>
    <w:tmpl w:val="8382A67C"/>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23" w15:restartNumberingAfterBreak="0">
    <w:nsid w:val="38B71597"/>
    <w:multiLevelType w:val="multilevel"/>
    <w:tmpl w:val="710A20D2"/>
    <w:lvl w:ilvl="0">
      <w:start w:val="1"/>
      <w:numFmt w:val="bullet"/>
      <w:lvlText w:val=""/>
      <w:lvlJc w:val="left"/>
      <w:pPr>
        <w:ind w:left="851" w:hanging="851"/>
      </w:pPr>
      <w:rPr>
        <w:rFonts w:hint="default" w:ascii="Symbol" w:hAnsi="Symbol"/>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9AD532E"/>
    <w:multiLevelType w:val="multilevel"/>
    <w:tmpl w:val="08F6297C"/>
    <w:lvl w:ilvl="0">
      <w:numFmt w:val="bullet"/>
      <w:lvlText w:val="-"/>
      <w:lvlJc w:val="left"/>
      <w:pPr>
        <w:tabs>
          <w:tab w:val="num" w:pos="1080"/>
        </w:tabs>
        <w:ind w:left="1080" w:hanging="360"/>
      </w:pPr>
      <w:rPr>
        <w:rFonts w:hint="default" w:ascii="Arial" w:hAnsi="Arial" w:cs="Arial" w:eastAsiaTheme="minorHAnsi"/>
      </w:rPr>
    </w:lvl>
    <w:lvl w:ilvl="1">
      <w:numFmt w:val="bullet"/>
      <w:lvlText w:val="-"/>
      <w:lvlJc w:val="left"/>
      <w:pPr>
        <w:ind w:left="1800" w:hanging="360"/>
      </w:pPr>
      <w:rPr>
        <w:rFonts w:hint="default" w:ascii="Arial" w:hAnsi="Arial" w:cs="Arial" w:eastAsiaTheme="minorHAnsi"/>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40F53B0A"/>
    <w:multiLevelType w:val="hybridMultilevel"/>
    <w:tmpl w:val="FFFFFFFF"/>
    <w:lvl w:ilvl="0" w:tplc="00C253D4">
      <w:start w:val="1"/>
      <w:numFmt w:val="decimal"/>
      <w:lvlText w:val="%1."/>
      <w:lvlJc w:val="left"/>
      <w:pPr>
        <w:ind w:left="720" w:hanging="360"/>
      </w:pPr>
    </w:lvl>
    <w:lvl w:ilvl="1" w:tplc="514C3FBA">
      <w:start w:val="1"/>
      <w:numFmt w:val="lowerLetter"/>
      <w:lvlText w:val="%2."/>
      <w:lvlJc w:val="left"/>
      <w:pPr>
        <w:ind w:left="1440" w:hanging="360"/>
      </w:pPr>
    </w:lvl>
    <w:lvl w:ilvl="2" w:tplc="39EEF212">
      <w:start w:val="1"/>
      <w:numFmt w:val="lowerRoman"/>
      <w:lvlText w:val="%3."/>
      <w:lvlJc w:val="right"/>
      <w:pPr>
        <w:ind w:left="2160" w:hanging="180"/>
      </w:pPr>
    </w:lvl>
    <w:lvl w:ilvl="3" w:tplc="5C2EDDBE">
      <w:start w:val="1"/>
      <w:numFmt w:val="decimal"/>
      <w:lvlText w:val="%4."/>
      <w:lvlJc w:val="left"/>
      <w:pPr>
        <w:ind w:left="2880" w:hanging="360"/>
      </w:pPr>
    </w:lvl>
    <w:lvl w:ilvl="4" w:tplc="7F241860">
      <w:start w:val="1"/>
      <w:numFmt w:val="lowerLetter"/>
      <w:lvlText w:val="%5."/>
      <w:lvlJc w:val="left"/>
      <w:pPr>
        <w:ind w:left="3600" w:hanging="360"/>
      </w:pPr>
    </w:lvl>
    <w:lvl w:ilvl="5" w:tplc="6896C2AE">
      <w:start w:val="1"/>
      <w:numFmt w:val="lowerRoman"/>
      <w:lvlText w:val="%6."/>
      <w:lvlJc w:val="right"/>
      <w:pPr>
        <w:ind w:left="4320" w:hanging="180"/>
      </w:pPr>
    </w:lvl>
    <w:lvl w:ilvl="6" w:tplc="18BAE6D0">
      <w:start w:val="1"/>
      <w:numFmt w:val="decimal"/>
      <w:lvlText w:val="%7."/>
      <w:lvlJc w:val="left"/>
      <w:pPr>
        <w:ind w:left="5040" w:hanging="360"/>
      </w:pPr>
    </w:lvl>
    <w:lvl w:ilvl="7" w:tplc="6B980834">
      <w:start w:val="1"/>
      <w:numFmt w:val="lowerLetter"/>
      <w:lvlText w:val="%8."/>
      <w:lvlJc w:val="left"/>
      <w:pPr>
        <w:ind w:left="5760" w:hanging="360"/>
      </w:pPr>
    </w:lvl>
    <w:lvl w:ilvl="8" w:tplc="25687D2C">
      <w:start w:val="1"/>
      <w:numFmt w:val="lowerRoman"/>
      <w:lvlText w:val="%9."/>
      <w:lvlJc w:val="right"/>
      <w:pPr>
        <w:ind w:left="6480" w:hanging="180"/>
      </w:pPr>
    </w:lvl>
  </w:abstractNum>
  <w:abstractNum w:abstractNumId="26" w15:restartNumberingAfterBreak="0">
    <w:nsid w:val="44314638"/>
    <w:multiLevelType w:val="multilevel"/>
    <w:tmpl w:val="4C6ADFE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B9F67FF"/>
    <w:multiLevelType w:val="multilevel"/>
    <w:tmpl w:val="CCBCF4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FE9670E"/>
    <w:multiLevelType w:val="multilevel"/>
    <w:tmpl w:val="4A922BEA"/>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54FD34FA"/>
    <w:multiLevelType w:val="multilevel"/>
    <w:tmpl w:val="0809001D"/>
    <w:name w:val="ListNumbers5"/>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53A9386"/>
    <w:multiLevelType w:val="hybridMultilevel"/>
    <w:tmpl w:val="FFFFFFFF"/>
    <w:lvl w:ilvl="0" w:tplc="DA7661D0">
      <w:start w:val="1"/>
      <w:numFmt w:val="decimal"/>
      <w:lvlText w:val="%1."/>
      <w:lvlJc w:val="left"/>
      <w:pPr>
        <w:ind w:left="720" w:hanging="360"/>
      </w:pPr>
    </w:lvl>
    <w:lvl w:ilvl="1" w:tplc="F9469EA4">
      <w:start w:val="1"/>
      <w:numFmt w:val="lowerLetter"/>
      <w:lvlText w:val="%2."/>
      <w:lvlJc w:val="left"/>
      <w:pPr>
        <w:ind w:left="1440" w:hanging="360"/>
      </w:pPr>
    </w:lvl>
    <w:lvl w:ilvl="2" w:tplc="982E8F72">
      <w:start w:val="1"/>
      <w:numFmt w:val="lowerRoman"/>
      <w:lvlText w:val="%3."/>
      <w:lvlJc w:val="right"/>
      <w:pPr>
        <w:ind w:left="2160" w:hanging="180"/>
      </w:pPr>
    </w:lvl>
    <w:lvl w:ilvl="3" w:tplc="A4F61948">
      <w:start w:val="1"/>
      <w:numFmt w:val="decimal"/>
      <w:lvlText w:val="%4."/>
      <w:lvlJc w:val="left"/>
      <w:pPr>
        <w:ind w:left="2880" w:hanging="360"/>
      </w:pPr>
    </w:lvl>
    <w:lvl w:ilvl="4" w:tplc="549EC85E">
      <w:start w:val="1"/>
      <w:numFmt w:val="lowerLetter"/>
      <w:lvlText w:val="%5."/>
      <w:lvlJc w:val="left"/>
      <w:pPr>
        <w:ind w:left="3600" w:hanging="360"/>
      </w:pPr>
    </w:lvl>
    <w:lvl w:ilvl="5" w:tplc="498878D4">
      <w:start w:val="1"/>
      <w:numFmt w:val="lowerRoman"/>
      <w:lvlText w:val="%6."/>
      <w:lvlJc w:val="right"/>
      <w:pPr>
        <w:ind w:left="4320" w:hanging="180"/>
      </w:pPr>
    </w:lvl>
    <w:lvl w:ilvl="6" w:tplc="D21CFDC4">
      <w:start w:val="1"/>
      <w:numFmt w:val="decimal"/>
      <w:lvlText w:val="%7."/>
      <w:lvlJc w:val="left"/>
      <w:pPr>
        <w:ind w:left="5040" w:hanging="360"/>
      </w:pPr>
    </w:lvl>
    <w:lvl w:ilvl="7" w:tplc="DB74B522">
      <w:start w:val="1"/>
      <w:numFmt w:val="lowerLetter"/>
      <w:lvlText w:val="%8."/>
      <w:lvlJc w:val="left"/>
      <w:pPr>
        <w:ind w:left="5760" w:hanging="360"/>
      </w:pPr>
    </w:lvl>
    <w:lvl w:ilvl="8" w:tplc="66101462">
      <w:start w:val="1"/>
      <w:numFmt w:val="lowerRoman"/>
      <w:lvlText w:val="%9."/>
      <w:lvlJc w:val="right"/>
      <w:pPr>
        <w:ind w:left="6480" w:hanging="180"/>
      </w:pPr>
    </w:lvl>
  </w:abstractNum>
  <w:abstractNum w:abstractNumId="31" w15:restartNumberingAfterBreak="0">
    <w:nsid w:val="55E50C5F"/>
    <w:multiLevelType w:val="hybridMultilevel"/>
    <w:tmpl w:val="FFFFFFFF"/>
    <w:lvl w:ilvl="0" w:tplc="E946B106">
      <w:start w:val="1"/>
      <w:numFmt w:val="bullet"/>
      <w:lvlText w:val=""/>
      <w:lvlJc w:val="left"/>
      <w:pPr>
        <w:ind w:left="720" w:hanging="360"/>
      </w:pPr>
      <w:rPr>
        <w:rFonts w:hint="default" w:ascii="Symbol" w:hAnsi="Symbol"/>
      </w:rPr>
    </w:lvl>
    <w:lvl w:ilvl="1" w:tplc="AE56C8F8">
      <w:start w:val="1"/>
      <w:numFmt w:val="bullet"/>
      <w:lvlText w:val="o"/>
      <w:lvlJc w:val="left"/>
      <w:pPr>
        <w:ind w:left="1440" w:hanging="360"/>
      </w:pPr>
      <w:rPr>
        <w:rFonts w:hint="default" w:ascii="Courier New" w:hAnsi="Courier New"/>
      </w:rPr>
    </w:lvl>
    <w:lvl w:ilvl="2" w:tplc="45E49C7E">
      <w:start w:val="1"/>
      <w:numFmt w:val="bullet"/>
      <w:lvlText w:val=""/>
      <w:lvlJc w:val="left"/>
      <w:pPr>
        <w:ind w:left="2160" w:hanging="360"/>
      </w:pPr>
      <w:rPr>
        <w:rFonts w:hint="default" w:ascii="Wingdings" w:hAnsi="Wingdings"/>
      </w:rPr>
    </w:lvl>
    <w:lvl w:ilvl="3" w:tplc="217E4776">
      <w:start w:val="1"/>
      <w:numFmt w:val="bullet"/>
      <w:lvlText w:val=""/>
      <w:lvlJc w:val="left"/>
      <w:pPr>
        <w:ind w:left="2880" w:hanging="360"/>
      </w:pPr>
      <w:rPr>
        <w:rFonts w:hint="default" w:ascii="Symbol" w:hAnsi="Symbol"/>
      </w:rPr>
    </w:lvl>
    <w:lvl w:ilvl="4" w:tplc="CC94E1A4">
      <w:start w:val="1"/>
      <w:numFmt w:val="bullet"/>
      <w:lvlText w:val="o"/>
      <w:lvlJc w:val="left"/>
      <w:pPr>
        <w:ind w:left="3600" w:hanging="360"/>
      </w:pPr>
      <w:rPr>
        <w:rFonts w:hint="default" w:ascii="Courier New" w:hAnsi="Courier New"/>
      </w:rPr>
    </w:lvl>
    <w:lvl w:ilvl="5" w:tplc="D8A4CCBC">
      <w:start w:val="1"/>
      <w:numFmt w:val="bullet"/>
      <w:lvlText w:val=""/>
      <w:lvlJc w:val="left"/>
      <w:pPr>
        <w:ind w:left="4320" w:hanging="360"/>
      </w:pPr>
      <w:rPr>
        <w:rFonts w:hint="default" w:ascii="Wingdings" w:hAnsi="Wingdings"/>
      </w:rPr>
    </w:lvl>
    <w:lvl w:ilvl="6" w:tplc="D0560B7C">
      <w:start w:val="1"/>
      <w:numFmt w:val="bullet"/>
      <w:lvlText w:val=""/>
      <w:lvlJc w:val="left"/>
      <w:pPr>
        <w:ind w:left="5040" w:hanging="360"/>
      </w:pPr>
      <w:rPr>
        <w:rFonts w:hint="default" w:ascii="Symbol" w:hAnsi="Symbol"/>
      </w:rPr>
    </w:lvl>
    <w:lvl w:ilvl="7" w:tplc="D6E6B834">
      <w:start w:val="1"/>
      <w:numFmt w:val="bullet"/>
      <w:lvlText w:val="o"/>
      <w:lvlJc w:val="left"/>
      <w:pPr>
        <w:ind w:left="5760" w:hanging="360"/>
      </w:pPr>
      <w:rPr>
        <w:rFonts w:hint="default" w:ascii="Courier New" w:hAnsi="Courier New"/>
      </w:rPr>
    </w:lvl>
    <w:lvl w:ilvl="8" w:tplc="17A2ED2A">
      <w:start w:val="1"/>
      <w:numFmt w:val="bullet"/>
      <w:lvlText w:val=""/>
      <w:lvlJc w:val="left"/>
      <w:pPr>
        <w:ind w:left="6480" w:hanging="360"/>
      </w:pPr>
      <w:rPr>
        <w:rFonts w:hint="default" w:ascii="Wingdings" w:hAnsi="Wingdings"/>
      </w:rPr>
    </w:lvl>
  </w:abstractNum>
  <w:abstractNum w:abstractNumId="32" w15:restartNumberingAfterBreak="0">
    <w:nsid w:val="57F0A4C1"/>
    <w:multiLevelType w:val="hybridMultilevel"/>
    <w:tmpl w:val="FFFFFFFF"/>
    <w:lvl w:ilvl="0" w:tplc="1338C214">
      <w:start w:val="1"/>
      <w:numFmt w:val="bullet"/>
      <w:lvlText w:val=""/>
      <w:lvlJc w:val="left"/>
      <w:pPr>
        <w:ind w:left="720" w:hanging="360"/>
      </w:pPr>
      <w:rPr>
        <w:rFonts w:hint="default" w:ascii="Symbol" w:hAnsi="Symbol"/>
      </w:rPr>
    </w:lvl>
    <w:lvl w:ilvl="1" w:tplc="2E8AAAF0">
      <w:start w:val="1"/>
      <w:numFmt w:val="bullet"/>
      <w:lvlText w:val="o"/>
      <w:lvlJc w:val="left"/>
      <w:pPr>
        <w:ind w:left="1440" w:hanging="360"/>
      </w:pPr>
      <w:rPr>
        <w:rFonts w:hint="default" w:ascii="Courier New" w:hAnsi="Courier New"/>
      </w:rPr>
    </w:lvl>
    <w:lvl w:ilvl="2" w:tplc="4E0ED932">
      <w:start w:val="1"/>
      <w:numFmt w:val="bullet"/>
      <w:lvlText w:val=""/>
      <w:lvlJc w:val="left"/>
      <w:pPr>
        <w:ind w:left="2160" w:hanging="360"/>
      </w:pPr>
      <w:rPr>
        <w:rFonts w:hint="default" w:ascii="Wingdings" w:hAnsi="Wingdings"/>
      </w:rPr>
    </w:lvl>
    <w:lvl w:ilvl="3" w:tplc="05841B26">
      <w:start w:val="1"/>
      <w:numFmt w:val="bullet"/>
      <w:lvlText w:val=""/>
      <w:lvlJc w:val="left"/>
      <w:pPr>
        <w:ind w:left="2880" w:hanging="360"/>
      </w:pPr>
      <w:rPr>
        <w:rFonts w:hint="default" w:ascii="Symbol" w:hAnsi="Symbol"/>
      </w:rPr>
    </w:lvl>
    <w:lvl w:ilvl="4" w:tplc="FD9E458A">
      <w:start w:val="1"/>
      <w:numFmt w:val="bullet"/>
      <w:lvlText w:val="o"/>
      <w:lvlJc w:val="left"/>
      <w:pPr>
        <w:ind w:left="3600" w:hanging="360"/>
      </w:pPr>
      <w:rPr>
        <w:rFonts w:hint="default" w:ascii="Courier New" w:hAnsi="Courier New"/>
      </w:rPr>
    </w:lvl>
    <w:lvl w:ilvl="5" w:tplc="11B8094C">
      <w:start w:val="1"/>
      <w:numFmt w:val="bullet"/>
      <w:lvlText w:val=""/>
      <w:lvlJc w:val="left"/>
      <w:pPr>
        <w:ind w:left="4320" w:hanging="360"/>
      </w:pPr>
      <w:rPr>
        <w:rFonts w:hint="default" w:ascii="Wingdings" w:hAnsi="Wingdings"/>
      </w:rPr>
    </w:lvl>
    <w:lvl w:ilvl="6" w:tplc="EDF0C166">
      <w:start w:val="1"/>
      <w:numFmt w:val="bullet"/>
      <w:lvlText w:val=""/>
      <w:lvlJc w:val="left"/>
      <w:pPr>
        <w:ind w:left="5040" w:hanging="360"/>
      </w:pPr>
      <w:rPr>
        <w:rFonts w:hint="default" w:ascii="Symbol" w:hAnsi="Symbol"/>
      </w:rPr>
    </w:lvl>
    <w:lvl w:ilvl="7" w:tplc="1916DF74">
      <w:start w:val="1"/>
      <w:numFmt w:val="bullet"/>
      <w:lvlText w:val="o"/>
      <w:lvlJc w:val="left"/>
      <w:pPr>
        <w:ind w:left="5760" w:hanging="360"/>
      </w:pPr>
      <w:rPr>
        <w:rFonts w:hint="default" w:ascii="Courier New" w:hAnsi="Courier New"/>
      </w:rPr>
    </w:lvl>
    <w:lvl w:ilvl="8" w:tplc="EF2888A0">
      <w:start w:val="1"/>
      <w:numFmt w:val="bullet"/>
      <w:lvlText w:val=""/>
      <w:lvlJc w:val="left"/>
      <w:pPr>
        <w:ind w:left="6480" w:hanging="360"/>
      </w:pPr>
      <w:rPr>
        <w:rFonts w:hint="default" w:ascii="Wingdings" w:hAnsi="Wingdings"/>
      </w:rPr>
    </w:lvl>
  </w:abstractNum>
  <w:abstractNum w:abstractNumId="33" w15:restartNumberingAfterBreak="0">
    <w:nsid w:val="5913F5BF"/>
    <w:multiLevelType w:val="hybridMultilevel"/>
    <w:tmpl w:val="FFFFFFFF"/>
    <w:lvl w:ilvl="0" w:tplc="DA8CAAB0">
      <w:start w:val="1"/>
      <w:numFmt w:val="decimal"/>
      <w:lvlText w:val="%1."/>
      <w:lvlJc w:val="left"/>
      <w:pPr>
        <w:ind w:left="720" w:hanging="360"/>
      </w:pPr>
    </w:lvl>
    <w:lvl w:ilvl="1" w:tplc="906ADA4A">
      <w:start w:val="1"/>
      <w:numFmt w:val="lowerLetter"/>
      <w:lvlText w:val="%2."/>
      <w:lvlJc w:val="left"/>
      <w:pPr>
        <w:ind w:left="1440" w:hanging="360"/>
      </w:pPr>
    </w:lvl>
    <w:lvl w:ilvl="2" w:tplc="E0AA62E8">
      <w:start w:val="1"/>
      <w:numFmt w:val="lowerRoman"/>
      <w:lvlText w:val="%3."/>
      <w:lvlJc w:val="right"/>
      <w:pPr>
        <w:ind w:left="2160" w:hanging="180"/>
      </w:pPr>
    </w:lvl>
    <w:lvl w:ilvl="3" w:tplc="FDE6EF96">
      <w:start w:val="1"/>
      <w:numFmt w:val="decimal"/>
      <w:lvlText w:val="%4."/>
      <w:lvlJc w:val="left"/>
      <w:pPr>
        <w:ind w:left="2880" w:hanging="360"/>
      </w:pPr>
    </w:lvl>
    <w:lvl w:ilvl="4" w:tplc="D5A481F0">
      <w:start w:val="1"/>
      <w:numFmt w:val="lowerLetter"/>
      <w:lvlText w:val="%5."/>
      <w:lvlJc w:val="left"/>
      <w:pPr>
        <w:ind w:left="3600" w:hanging="360"/>
      </w:pPr>
    </w:lvl>
    <w:lvl w:ilvl="5" w:tplc="43A0BB84">
      <w:start w:val="1"/>
      <w:numFmt w:val="lowerRoman"/>
      <w:lvlText w:val="%6."/>
      <w:lvlJc w:val="right"/>
      <w:pPr>
        <w:ind w:left="4320" w:hanging="180"/>
      </w:pPr>
    </w:lvl>
    <w:lvl w:ilvl="6" w:tplc="2ECA8B6C">
      <w:start w:val="1"/>
      <w:numFmt w:val="decimal"/>
      <w:lvlText w:val="%7."/>
      <w:lvlJc w:val="left"/>
      <w:pPr>
        <w:ind w:left="5040" w:hanging="360"/>
      </w:pPr>
    </w:lvl>
    <w:lvl w:ilvl="7" w:tplc="49384A6E">
      <w:start w:val="1"/>
      <w:numFmt w:val="lowerLetter"/>
      <w:lvlText w:val="%8."/>
      <w:lvlJc w:val="left"/>
      <w:pPr>
        <w:ind w:left="5760" w:hanging="360"/>
      </w:pPr>
    </w:lvl>
    <w:lvl w:ilvl="8" w:tplc="D6AC1F54">
      <w:start w:val="1"/>
      <w:numFmt w:val="lowerRoman"/>
      <w:lvlText w:val="%9."/>
      <w:lvlJc w:val="right"/>
      <w:pPr>
        <w:ind w:left="6480" w:hanging="180"/>
      </w:pPr>
    </w:lvl>
  </w:abstractNum>
  <w:abstractNum w:abstractNumId="34" w15:restartNumberingAfterBreak="0">
    <w:nsid w:val="5D361B5E"/>
    <w:multiLevelType w:val="hybridMultilevel"/>
    <w:tmpl w:val="FFFFFFFF"/>
    <w:lvl w:ilvl="0" w:tplc="A6D022E8">
      <w:start w:val="1"/>
      <w:numFmt w:val="bullet"/>
      <w:lvlText w:val=""/>
      <w:lvlJc w:val="left"/>
      <w:pPr>
        <w:ind w:left="720" w:hanging="360"/>
      </w:pPr>
      <w:rPr>
        <w:rFonts w:hint="default" w:ascii="Symbol" w:hAnsi="Symbol"/>
      </w:rPr>
    </w:lvl>
    <w:lvl w:ilvl="1" w:tplc="627A6632">
      <w:start w:val="1"/>
      <w:numFmt w:val="bullet"/>
      <w:lvlText w:val="o"/>
      <w:lvlJc w:val="left"/>
      <w:pPr>
        <w:ind w:left="1440" w:hanging="360"/>
      </w:pPr>
      <w:rPr>
        <w:rFonts w:hint="default" w:ascii="Courier New" w:hAnsi="Courier New"/>
      </w:rPr>
    </w:lvl>
    <w:lvl w:ilvl="2" w:tplc="1BD8ABA0">
      <w:start w:val="1"/>
      <w:numFmt w:val="bullet"/>
      <w:lvlText w:val=""/>
      <w:lvlJc w:val="left"/>
      <w:pPr>
        <w:ind w:left="2160" w:hanging="360"/>
      </w:pPr>
      <w:rPr>
        <w:rFonts w:hint="default" w:ascii="Wingdings" w:hAnsi="Wingdings"/>
      </w:rPr>
    </w:lvl>
    <w:lvl w:ilvl="3" w:tplc="C0BA4EDC">
      <w:start w:val="1"/>
      <w:numFmt w:val="bullet"/>
      <w:lvlText w:val=""/>
      <w:lvlJc w:val="left"/>
      <w:pPr>
        <w:ind w:left="2880" w:hanging="360"/>
      </w:pPr>
      <w:rPr>
        <w:rFonts w:hint="default" w:ascii="Symbol" w:hAnsi="Symbol"/>
      </w:rPr>
    </w:lvl>
    <w:lvl w:ilvl="4" w:tplc="DA7422CA">
      <w:start w:val="1"/>
      <w:numFmt w:val="bullet"/>
      <w:lvlText w:val="o"/>
      <w:lvlJc w:val="left"/>
      <w:pPr>
        <w:ind w:left="3600" w:hanging="360"/>
      </w:pPr>
      <w:rPr>
        <w:rFonts w:hint="default" w:ascii="Courier New" w:hAnsi="Courier New"/>
      </w:rPr>
    </w:lvl>
    <w:lvl w:ilvl="5" w:tplc="E3A612C2">
      <w:start w:val="1"/>
      <w:numFmt w:val="bullet"/>
      <w:lvlText w:val=""/>
      <w:lvlJc w:val="left"/>
      <w:pPr>
        <w:ind w:left="4320" w:hanging="360"/>
      </w:pPr>
      <w:rPr>
        <w:rFonts w:hint="default" w:ascii="Wingdings" w:hAnsi="Wingdings"/>
      </w:rPr>
    </w:lvl>
    <w:lvl w:ilvl="6" w:tplc="EFFE9140">
      <w:start w:val="1"/>
      <w:numFmt w:val="bullet"/>
      <w:lvlText w:val=""/>
      <w:lvlJc w:val="left"/>
      <w:pPr>
        <w:ind w:left="5040" w:hanging="360"/>
      </w:pPr>
      <w:rPr>
        <w:rFonts w:hint="default" w:ascii="Symbol" w:hAnsi="Symbol"/>
      </w:rPr>
    </w:lvl>
    <w:lvl w:ilvl="7" w:tplc="CA6C2862">
      <w:start w:val="1"/>
      <w:numFmt w:val="bullet"/>
      <w:lvlText w:val="o"/>
      <w:lvlJc w:val="left"/>
      <w:pPr>
        <w:ind w:left="5760" w:hanging="360"/>
      </w:pPr>
      <w:rPr>
        <w:rFonts w:hint="default" w:ascii="Courier New" w:hAnsi="Courier New"/>
      </w:rPr>
    </w:lvl>
    <w:lvl w:ilvl="8" w:tplc="A3B0037A">
      <w:start w:val="1"/>
      <w:numFmt w:val="bullet"/>
      <w:lvlText w:val=""/>
      <w:lvlJc w:val="left"/>
      <w:pPr>
        <w:ind w:left="6480" w:hanging="360"/>
      </w:pPr>
      <w:rPr>
        <w:rFonts w:hint="default" w:ascii="Wingdings" w:hAnsi="Wingdings"/>
      </w:rPr>
    </w:lvl>
  </w:abstractNum>
  <w:abstractNum w:abstractNumId="35" w15:restartNumberingAfterBreak="0">
    <w:nsid w:val="615970FE"/>
    <w:multiLevelType w:val="multilevel"/>
    <w:tmpl w:val="236A08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3463948"/>
    <w:multiLevelType w:val="hybridMultilevel"/>
    <w:tmpl w:val="19E0F19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7" w15:restartNumberingAfterBreak="0">
    <w:nsid w:val="64CA0082"/>
    <w:multiLevelType w:val="hybridMultilevel"/>
    <w:tmpl w:val="FFFFFFFF"/>
    <w:lvl w:ilvl="0" w:tplc="7F008232">
      <w:start w:val="1"/>
      <w:numFmt w:val="bullet"/>
      <w:lvlText w:val=""/>
      <w:lvlJc w:val="left"/>
      <w:pPr>
        <w:ind w:left="720" w:hanging="360"/>
      </w:pPr>
      <w:rPr>
        <w:rFonts w:hint="default" w:ascii="Symbol" w:hAnsi="Symbol"/>
      </w:rPr>
    </w:lvl>
    <w:lvl w:ilvl="1" w:tplc="212010A2">
      <w:start w:val="1"/>
      <w:numFmt w:val="bullet"/>
      <w:lvlText w:val="o"/>
      <w:lvlJc w:val="left"/>
      <w:pPr>
        <w:ind w:left="1440" w:hanging="360"/>
      </w:pPr>
      <w:rPr>
        <w:rFonts w:hint="default" w:ascii="Courier New" w:hAnsi="Courier New"/>
      </w:rPr>
    </w:lvl>
    <w:lvl w:ilvl="2" w:tplc="550C1920">
      <w:start w:val="1"/>
      <w:numFmt w:val="bullet"/>
      <w:lvlText w:val=""/>
      <w:lvlJc w:val="left"/>
      <w:pPr>
        <w:ind w:left="2160" w:hanging="360"/>
      </w:pPr>
      <w:rPr>
        <w:rFonts w:hint="default" w:ascii="Wingdings" w:hAnsi="Wingdings"/>
      </w:rPr>
    </w:lvl>
    <w:lvl w:ilvl="3" w:tplc="22323416">
      <w:start w:val="1"/>
      <w:numFmt w:val="bullet"/>
      <w:lvlText w:val=""/>
      <w:lvlJc w:val="left"/>
      <w:pPr>
        <w:ind w:left="2880" w:hanging="360"/>
      </w:pPr>
      <w:rPr>
        <w:rFonts w:hint="default" w:ascii="Symbol" w:hAnsi="Symbol"/>
      </w:rPr>
    </w:lvl>
    <w:lvl w:ilvl="4" w:tplc="961C1EFE">
      <w:start w:val="1"/>
      <w:numFmt w:val="bullet"/>
      <w:lvlText w:val="o"/>
      <w:lvlJc w:val="left"/>
      <w:pPr>
        <w:ind w:left="3600" w:hanging="360"/>
      </w:pPr>
      <w:rPr>
        <w:rFonts w:hint="default" w:ascii="Courier New" w:hAnsi="Courier New"/>
      </w:rPr>
    </w:lvl>
    <w:lvl w:ilvl="5" w:tplc="65806A1E">
      <w:start w:val="1"/>
      <w:numFmt w:val="bullet"/>
      <w:lvlText w:val=""/>
      <w:lvlJc w:val="left"/>
      <w:pPr>
        <w:ind w:left="4320" w:hanging="360"/>
      </w:pPr>
      <w:rPr>
        <w:rFonts w:hint="default" w:ascii="Wingdings" w:hAnsi="Wingdings"/>
      </w:rPr>
    </w:lvl>
    <w:lvl w:ilvl="6" w:tplc="9F3E795C">
      <w:start w:val="1"/>
      <w:numFmt w:val="bullet"/>
      <w:lvlText w:val=""/>
      <w:lvlJc w:val="left"/>
      <w:pPr>
        <w:ind w:left="5040" w:hanging="360"/>
      </w:pPr>
      <w:rPr>
        <w:rFonts w:hint="default" w:ascii="Symbol" w:hAnsi="Symbol"/>
      </w:rPr>
    </w:lvl>
    <w:lvl w:ilvl="7" w:tplc="5A0E48C4">
      <w:start w:val="1"/>
      <w:numFmt w:val="bullet"/>
      <w:lvlText w:val="o"/>
      <w:lvlJc w:val="left"/>
      <w:pPr>
        <w:ind w:left="5760" w:hanging="360"/>
      </w:pPr>
      <w:rPr>
        <w:rFonts w:hint="default" w:ascii="Courier New" w:hAnsi="Courier New"/>
      </w:rPr>
    </w:lvl>
    <w:lvl w:ilvl="8" w:tplc="EAC085BE">
      <w:start w:val="1"/>
      <w:numFmt w:val="bullet"/>
      <w:lvlText w:val=""/>
      <w:lvlJc w:val="left"/>
      <w:pPr>
        <w:ind w:left="6480" w:hanging="360"/>
      </w:pPr>
      <w:rPr>
        <w:rFonts w:hint="default" w:ascii="Wingdings" w:hAnsi="Wingdings"/>
      </w:rPr>
    </w:lvl>
  </w:abstractNum>
  <w:abstractNum w:abstractNumId="38" w15:restartNumberingAfterBreak="0">
    <w:nsid w:val="68C40370"/>
    <w:multiLevelType w:val="multilevel"/>
    <w:tmpl w:val="710A20D2"/>
    <w:lvl w:ilvl="0">
      <w:start w:val="1"/>
      <w:numFmt w:val="bullet"/>
      <w:lvlText w:val=""/>
      <w:lvlJc w:val="left"/>
      <w:pPr>
        <w:ind w:left="851" w:hanging="851"/>
      </w:pPr>
      <w:rPr>
        <w:rFonts w:hint="default" w:ascii="Symbol" w:hAnsi="Symbol"/>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9C6B256"/>
    <w:multiLevelType w:val="hybridMultilevel"/>
    <w:tmpl w:val="FFFFFFFF"/>
    <w:lvl w:ilvl="0" w:tplc="3AF41668">
      <w:start w:val="1"/>
      <w:numFmt w:val="decimal"/>
      <w:lvlText w:val="%1."/>
      <w:lvlJc w:val="left"/>
      <w:pPr>
        <w:ind w:left="720" w:hanging="360"/>
      </w:pPr>
    </w:lvl>
    <w:lvl w:ilvl="1" w:tplc="FACE7556">
      <w:start w:val="1"/>
      <w:numFmt w:val="lowerLetter"/>
      <w:lvlText w:val="%2."/>
      <w:lvlJc w:val="left"/>
      <w:pPr>
        <w:ind w:left="1440" w:hanging="360"/>
      </w:pPr>
    </w:lvl>
    <w:lvl w:ilvl="2" w:tplc="E5465E2A">
      <w:start w:val="1"/>
      <w:numFmt w:val="lowerRoman"/>
      <w:lvlText w:val="%3."/>
      <w:lvlJc w:val="right"/>
      <w:pPr>
        <w:ind w:left="2160" w:hanging="180"/>
      </w:pPr>
    </w:lvl>
    <w:lvl w:ilvl="3" w:tplc="0F5A42CA">
      <w:start w:val="1"/>
      <w:numFmt w:val="decimal"/>
      <w:lvlText w:val="%4."/>
      <w:lvlJc w:val="left"/>
      <w:pPr>
        <w:ind w:left="2880" w:hanging="360"/>
      </w:pPr>
    </w:lvl>
    <w:lvl w:ilvl="4" w:tplc="D460E4AA">
      <w:start w:val="1"/>
      <w:numFmt w:val="lowerLetter"/>
      <w:lvlText w:val="%5."/>
      <w:lvlJc w:val="left"/>
      <w:pPr>
        <w:ind w:left="3600" w:hanging="360"/>
      </w:pPr>
    </w:lvl>
    <w:lvl w:ilvl="5" w:tplc="0ECCE820">
      <w:start w:val="1"/>
      <w:numFmt w:val="lowerRoman"/>
      <w:lvlText w:val="%6."/>
      <w:lvlJc w:val="right"/>
      <w:pPr>
        <w:ind w:left="4320" w:hanging="180"/>
      </w:pPr>
    </w:lvl>
    <w:lvl w:ilvl="6" w:tplc="D2FEEF42">
      <w:start w:val="1"/>
      <w:numFmt w:val="decimal"/>
      <w:lvlText w:val="%7."/>
      <w:lvlJc w:val="left"/>
      <w:pPr>
        <w:ind w:left="5040" w:hanging="360"/>
      </w:pPr>
    </w:lvl>
    <w:lvl w:ilvl="7" w:tplc="55E46B80">
      <w:start w:val="1"/>
      <w:numFmt w:val="lowerLetter"/>
      <w:lvlText w:val="%8."/>
      <w:lvlJc w:val="left"/>
      <w:pPr>
        <w:ind w:left="5760" w:hanging="360"/>
      </w:pPr>
    </w:lvl>
    <w:lvl w:ilvl="8" w:tplc="84D0ABF2">
      <w:start w:val="1"/>
      <w:numFmt w:val="lowerRoman"/>
      <w:lvlText w:val="%9."/>
      <w:lvlJc w:val="right"/>
      <w:pPr>
        <w:ind w:left="6480" w:hanging="180"/>
      </w:pPr>
    </w:lvl>
  </w:abstractNum>
  <w:abstractNum w:abstractNumId="40" w15:restartNumberingAfterBreak="0">
    <w:nsid w:val="6D169F54"/>
    <w:multiLevelType w:val="hybridMultilevel"/>
    <w:tmpl w:val="FFFFFFFF"/>
    <w:lvl w:ilvl="0" w:tplc="99886810">
      <w:start w:val="1"/>
      <w:numFmt w:val="decimal"/>
      <w:lvlText w:val="%1."/>
      <w:lvlJc w:val="left"/>
      <w:pPr>
        <w:ind w:left="720" w:hanging="360"/>
      </w:pPr>
    </w:lvl>
    <w:lvl w:ilvl="1" w:tplc="8BAE2E6A">
      <w:start w:val="1"/>
      <w:numFmt w:val="lowerLetter"/>
      <w:lvlText w:val="%2."/>
      <w:lvlJc w:val="left"/>
      <w:pPr>
        <w:ind w:left="1440" w:hanging="360"/>
      </w:pPr>
    </w:lvl>
    <w:lvl w:ilvl="2" w:tplc="1B5026F4">
      <w:start w:val="1"/>
      <w:numFmt w:val="lowerRoman"/>
      <w:lvlText w:val="%3."/>
      <w:lvlJc w:val="right"/>
      <w:pPr>
        <w:ind w:left="2160" w:hanging="180"/>
      </w:pPr>
    </w:lvl>
    <w:lvl w:ilvl="3" w:tplc="CB74A76A">
      <w:start w:val="1"/>
      <w:numFmt w:val="decimal"/>
      <w:lvlText w:val="%4."/>
      <w:lvlJc w:val="left"/>
      <w:pPr>
        <w:ind w:left="2880" w:hanging="360"/>
      </w:pPr>
    </w:lvl>
    <w:lvl w:ilvl="4" w:tplc="1CEA9E72">
      <w:start w:val="1"/>
      <w:numFmt w:val="lowerLetter"/>
      <w:lvlText w:val="%5."/>
      <w:lvlJc w:val="left"/>
      <w:pPr>
        <w:ind w:left="3600" w:hanging="360"/>
      </w:pPr>
    </w:lvl>
    <w:lvl w:ilvl="5" w:tplc="00F4F522">
      <w:start w:val="1"/>
      <w:numFmt w:val="lowerRoman"/>
      <w:lvlText w:val="%6."/>
      <w:lvlJc w:val="right"/>
      <w:pPr>
        <w:ind w:left="4320" w:hanging="180"/>
      </w:pPr>
    </w:lvl>
    <w:lvl w:ilvl="6" w:tplc="CDF0142A">
      <w:start w:val="1"/>
      <w:numFmt w:val="decimal"/>
      <w:lvlText w:val="%7."/>
      <w:lvlJc w:val="left"/>
      <w:pPr>
        <w:ind w:left="5040" w:hanging="360"/>
      </w:pPr>
    </w:lvl>
    <w:lvl w:ilvl="7" w:tplc="17A0A728">
      <w:start w:val="1"/>
      <w:numFmt w:val="lowerLetter"/>
      <w:lvlText w:val="%8."/>
      <w:lvlJc w:val="left"/>
      <w:pPr>
        <w:ind w:left="5760" w:hanging="360"/>
      </w:pPr>
    </w:lvl>
    <w:lvl w:ilvl="8" w:tplc="230E25DC">
      <w:start w:val="1"/>
      <w:numFmt w:val="lowerRoman"/>
      <w:lvlText w:val="%9."/>
      <w:lvlJc w:val="right"/>
      <w:pPr>
        <w:ind w:left="6480" w:hanging="180"/>
      </w:pPr>
    </w:lvl>
  </w:abstractNum>
  <w:abstractNum w:abstractNumId="41" w15:restartNumberingAfterBreak="0">
    <w:nsid w:val="6E381DE6"/>
    <w:multiLevelType w:val="multilevel"/>
    <w:tmpl w:val="0F3AA532"/>
    <w:lvl w:ilvl="0">
      <w:start w:val="1"/>
      <w:numFmt w:val="bullet"/>
      <w:lvlText w:val=""/>
      <w:lvlJc w:val="left"/>
      <w:pPr>
        <w:tabs>
          <w:tab w:val="num" w:pos="1800"/>
        </w:tabs>
        <w:ind w:left="1800" w:hanging="360"/>
      </w:pPr>
      <w:rPr>
        <w:rFonts w:hint="default" w:ascii="Symbol" w:hAnsi="Symbol"/>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hint="default" w:ascii="Wingdings" w:hAnsi="Wingdings"/>
        <w:sz w:val="20"/>
      </w:rPr>
    </w:lvl>
    <w:lvl w:ilvl="3" w:tentative="1">
      <w:start w:val="1"/>
      <w:numFmt w:val="bullet"/>
      <w:lvlText w:val=""/>
      <w:lvlJc w:val="left"/>
      <w:pPr>
        <w:tabs>
          <w:tab w:val="num" w:pos="3960"/>
        </w:tabs>
        <w:ind w:left="3960" w:hanging="360"/>
      </w:pPr>
      <w:rPr>
        <w:rFonts w:hint="default" w:ascii="Wingdings" w:hAnsi="Wingdings"/>
        <w:sz w:val="20"/>
      </w:rPr>
    </w:lvl>
    <w:lvl w:ilvl="4" w:tentative="1">
      <w:start w:val="1"/>
      <w:numFmt w:val="bullet"/>
      <w:lvlText w:val=""/>
      <w:lvlJc w:val="left"/>
      <w:pPr>
        <w:tabs>
          <w:tab w:val="num" w:pos="4680"/>
        </w:tabs>
        <w:ind w:left="4680" w:hanging="360"/>
      </w:pPr>
      <w:rPr>
        <w:rFonts w:hint="default" w:ascii="Wingdings" w:hAnsi="Wingdings"/>
        <w:sz w:val="20"/>
      </w:rPr>
    </w:lvl>
    <w:lvl w:ilvl="5" w:tentative="1">
      <w:start w:val="1"/>
      <w:numFmt w:val="bullet"/>
      <w:lvlText w:val=""/>
      <w:lvlJc w:val="left"/>
      <w:pPr>
        <w:tabs>
          <w:tab w:val="num" w:pos="5400"/>
        </w:tabs>
        <w:ind w:left="5400" w:hanging="360"/>
      </w:pPr>
      <w:rPr>
        <w:rFonts w:hint="default" w:ascii="Wingdings" w:hAnsi="Wingdings"/>
        <w:sz w:val="20"/>
      </w:rPr>
    </w:lvl>
    <w:lvl w:ilvl="6" w:tentative="1">
      <w:start w:val="1"/>
      <w:numFmt w:val="bullet"/>
      <w:lvlText w:val=""/>
      <w:lvlJc w:val="left"/>
      <w:pPr>
        <w:tabs>
          <w:tab w:val="num" w:pos="6120"/>
        </w:tabs>
        <w:ind w:left="6120" w:hanging="360"/>
      </w:pPr>
      <w:rPr>
        <w:rFonts w:hint="default" w:ascii="Wingdings" w:hAnsi="Wingdings"/>
        <w:sz w:val="20"/>
      </w:rPr>
    </w:lvl>
    <w:lvl w:ilvl="7" w:tentative="1">
      <w:start w:val="1"/>
      <w:numFmt w:val="bullet"/>
      <w:lvlText w:val=""/>
      <w:lvlJc w:val="left"/>
      <w:pPr>
        <w:tabs>
          <w:tab w:val="num" w:pos="6840"/>
        </w:tabs>
        <w:ind w:left="6840" w:hanging="360"/>
      </w:pPr>
      <w:rPr>
        <w:rFonts w:hint="default" w:ascii="Wingdings" w:hAnsi="Wingdings"/>
        <w:sz w:val="20"/>
      </w:rPr>
    </w:lvl>
    <w:lvl w:ilvl="8" w:tentative="1">
      <w:start w:val="1"/>
      <w:numFmt w:val="bullet"/>
      <w:lvlText w:val=""/>
      <w:lvlJc w:val="left"/>
      <w:pPr>
        <w:tabs>
          <w:tab w:val="num" w:pos="7560"/>
        </w:tabs>
        <w:ind w:left="7560" w:hanging="360"/>
      </w:pPr>
      <w:rPr>
        <w:rFonts w:hint="default" w:ascii="Wingdings" w:hAnsi="Wingdings"/>
        <w:sz w:val="20"/>
      </w:rPr>
    </w:lvl>
  </w:abstractNum>
  <w:abstractNum w:abstractNumId="42" w15:restartNumberingAfterBreak="0">
    <w:nsid w:val="707D3035"/>
    <w:multiLevelType w:val="hybridMultilevel"/>
    <w:tmpl w:val="59465374"/>
    <w:lvl w:ilvl="0" w:tplc="50E24CCC">
      <w:numFmt w:val="bullet"/>
      <w:lvlText w:val="-"/>
      <w:lvlJc w:val="left"/>
      <w:pPr>
        <w:ind w:left="6480" w:hanging="360"/>
      </w:pPr>
      <w:rPr>
        <w:rFonts w:hint="default" w:ascii="Arial" w:hAnsi="Arial" w:cs="Arial" w:eastAsiaTheme="minorHAnsi"/>
      </w:rPr>
    </w:lvl>
    <w:lvl w:ilvl="1" w:tplc="0C090003">
      <w:start w:val="1"/>
      <w:numFmt w:val="bullet"/>
      <w:lvlText w:val="o"/>
      <w:lvlJc w:val="left"/>
      <w:pPr>
        <w:ind w:left="7200" w:hanging="360"/>
      </w:pPr>
      <w:rPr>
        <w:rFonts w:hint="default" w:ascii="Courier New" w:hAnsi="Courier New" w:cs="Courier New"/>
      </w:rPr>
    </w:lvl>
    <w:lvl w:ilvl="2" w:tplc="0C090005" w:tentative="1">
      <w:start w:val="1"/>
      <w:numFmt w:val="bullet"/>
      <w:lvlText w:val=""/>
      <w:lvlJc w:val="left"/>
      <w:pPr>
        <w:ind w:left="7920" w:hanging="360"/>
      </w:pPr>
      <w:rPr>
        <w:rFonts w:hint="default" w:ascii="Wingdings" w:hAnsi="Wingdings"/>
      </w:rPr>
    </w:lvl>
    <w:lvl w:ilvl="3" w:tplc="0C090001" w:tentative="1">
      <w:start w:val="1"/>
      <w:numFmt w:val="bullet"/>
      <w:lvlText w:val=""/>
      <w:lvlJc w:val="left"/>
      <w:pPr>
        <w:ind w:left="8640" w:hanging="360"/>
      </w:pPr>
      <w:rPr>
        <w:rFonts w:hint="default" w:ascii="Symbol" w:hAnsi="Symbol"/>
      </w:rPr>
    </w:lvl>
    <w:lvl w:ilvl="4" w:tplc="0C090003" w:tentative="1">
      <w:start w:val="1"/>
      <w:numFmt w:val="bullet"/>
      <w:lvlText w:val="o"/>
      <w:lvlJc w:val="left"/>
      <w:pPr>
        <w:ind w:left="9360" w:hanging="360"/>
      </w:pPr>
      <w:rPr>
        <w:rFonts w:hint="default" w:ascii="Courier New" w:hAnsi="Courier New" w:cs="Courier New"/>
      </w:rPr>
    </w:lvl>
    <w:lvl w:ilvl="5" w:tplc="0C090005" w:tentative="1">
      <w:start w:val="1"/>
      <w:numFmt w:val="bullet"/>
      <w:lvlText w:val=""/>
      <w:lvlJc w:val="left"/>
      <w:pPr>
        <w:ind w:left="10080" w:hanging="360"/>
      </w:pPr>
      <w:rPr>
        <w:rFonts w:hint="default" w:ascii="Wingdings" w:hAnsi="Wingdings"/>
      </w:rPr>
    </w:lvl>
    <w:lvl w:ilvl="6" w:tplc="0C090001" w:tentative="1">
      <w:start w:val="1"/>
      <w:numFmt w:val="bullet"/>
      <w:lvlText w:val=""/>
      <w:lvlJc w:val="left"/>
      <w:pPr>
        <w:ind w:left="10800" w:hanging="360"/>
      </w:pPr>
      <w:rPr>
        <w:rFonts w:hint="default" w:ascii="Symbol" w:hAnsi="Symbol"/>
      </w:rPr>
    </w:lvl>
    <w:lvl w:ilvl="7" w:tplc="0C090003" w:tentative="1">
      <w:start w:val="1"/>
      <w:numFmt w:val="bullet"/>
      <w:lvlText w:val="o"/>
      <w:lvlJc w:val="left"/>
      <w:pPr>
        <w:ind w:left="11520" w:hanging="360"/>
      </w:pPr>
      <w:rPr>
        <w:rFonts w:hint="default" w:ascii="Courier New" w:hAnsi="Courier New" w:cs="Courier New"/>
      </w:rPr>
    </w:lvl>
    <w:lvl w:ilvl="8" w:tplc="0C090005" w:tentative="1">
      <w:start w:val="1"/>
      <w:numFmt w:val="bullet"/>
      <w:lvlText w:val=""/>
      <w:lvlJc w:val="left"/>
      <w:pPr>
        <w:ind w:left="12240" w:hanging="360"/>
      </w:pPr>
      <w:rPr>
        <w:rFonts w:hint="default" w:ascii="Wingdings" w:hAnsi="Wingdings"/>
      </w:rPr>
    </w:lvl>
  </w:abstractNum>
  <w:abstractNum w:abstractNumId="43" w15:restartNumberingAfterBreak="0">
    <w:nsid w:val="72592055"/>
    <w:multiLevelType w:val="hybridMultilevel"/>
    <w:tmpl w:val="1EC4AC64"/>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4" w15:restartNumberingAfterBreak="0">
    <w:nsid w:val="75E29E71"/>
    <w:multiLevelType w:val="hybridMultilevel"/>
    <w:tmpl w:val="FFFFFFFF"/>
    <w:lvl w:ilvl="0" w:tplc="3438ABA0">
      <w:start w:val="1"/>
      <w:numFmt w:val="bullet"/>
      <w:lvlText w:val=""/>
      <w:lvlJc w:val="left"/>
      <w:pPr>
        <w:ind w:left="720" w:hanging="360"/>
      </w:pPr>
      <w:rPr>
        <w:rFonts w:hint="default" w:ascii="Symbol" w:hAnsi="Symbol"/>
      </w:rPr>
    </w:lvl>
    <w:lvl w:ilvl="1" w:tplc="85C41C64">
      <w:start w:val="1"/>
      <w:numFmt w:val="bullet"/>
      <w:lvlText w:val="o"/>
      <w:lvlJc w:val="left"/>
      <w:pPr>
        <w:ind w:left="1440" w:hanging="360"/>
      </w:pPr>
      <w:rPr>
        <w:rFonts w:hint="default" w:ascii="Courier New" w:hAnsi="Courier New"/>
      </w:rPr>
    </w:lvl>
    <w:lvl w:ilvl="2" w:tplc="8C4A76E4">
      <w:start w:val="1"/>
      <w:numFmt w:val="bullet"/>
      <w:lvlText w:val=""/>
      <w:lvlJc w:val="left"/>
      <w:pPr>
        <w:ind w:left="2160" w:hanging="360"/>
      </w:pPr>
      <w:rPr>
        <w:rFonts w:hint="default" w:ascii="Wingdings" w:hAnsi="Wingdings"/>
      </w:rPr>
    </w:lvl>
    <w:lvl w:ilvl="3" w:tplc="A9C68702">
      <w:start w:val="1"/>
      <w:numFmt w:val="bullet"/>
      <w:lvlText w:val=""/>
      <w:lvlJc w:val="left"/>
      <w:pPr>
        <w:ind w:left="2880" w:hanging="360"/>
      </w:pPr>
      <w:rPr>
        <w:rFonts w:hint="default" w:ascii="Symbol" w:hAnsi="Symbol"/>
      </w:rPr>
    </w:lvl>
    <w:lvl w:ilvl="4" w:tplc="F45E46FA">
      <w:start w:val="1"/>
      <w:numFmt w:val="bullet"/>
      <w:lvlText w:val="o"/>
      <w:lvlJc w:val="left"/>
      <w:pPr>
        <w:ind w:left="3600" w:hanging="360"/>
      </w:pPr>
      <w:rPr>
        <w:rFonts w:hint="default" w:ascii="Courier New" w:hAnsi="Courier New"/>
      </w:rPr>
    </w:lvl>
    <w:lvl w:ilvl="5" w:tplc="48D22772">
      <w:start w:val="1"/>
      <w:numFmt w:val="bullet"/>
      <w:lvlText w:val=""/>
      <w:lvlJc w:val="left"/>
      <w:pPr>
        <w:ind w:left="4320" w:hanging="360"/>
      </w:pPr>
      <w:rPr>
        <w:rFonts w:hint="default" w:ascii="Wingdings" w:hAnsi="Wingdings"/>
      </w:rPr>
    </w:lvl>
    <w:lvl w:ilvl="6" w:tplc="B5306BC8">
      <w:start w:val="1"/>
      <w:numFmt w:val="bullet"/>
      <w:lvlText w:val=""/>
      <w:lvlJc w:val="left"/>
      <w:pPr>
        <w:ind w:left="5040" w:hanging="360"/>
      </w:pPr>
      <w:rPr>
        <w:rFonts w:hint="default" w:ascii="Symbol" w:hAnsi="Symbol"/>
      </w:rPr>
    </w:lvl>
    <w:lvl w:ilvl="7" w:tplc="6730FF5C">
      <w:start w:val="1"/>
      <w:numFmt w:val="bullet"/>
      <w:lvlText w:val="o"/>
      <w:lvlJc w:val="left"/>
      <w:pPr>
        <w:ind w:left="5760" w:hanging="360"/>
      </w:pPr>
      <w:rPr>
        <w:rFonts w:hint="default" w:ascii="Courier New" w:hAnsi="Courier New"/>
      </w:rPr>
    </w:lvl>
    <w:lvl w:ilvl="8" w:tplc="333856F8">
      <w:start w:val="1"/>
      <w:numFmt w:val="bullet"/>
      <w:lvlText w:val=""/>
      <w:lvlJc w:val="left"/>
      <w:pPr>
        <w:ind w:left="6480" w:hanging="360"/>
      </w:pPr>
      <w:rPr>
        <w:rFonts w:hint="default" w:ascii="Wingdings" w:hAnsi="Wingdings"/>
      </w:rPr>
    </w:lvl>
  </w:abstractNum>
  <w:abstractNum w:abstractNumId="45" w15:restartNumberingAfterBreak="0">
    <w:nsid w:val="771A2ABD"/>
    <w:multiLevelType w:val="hybridMultilevel"/>
    <w:tmpl w:val="FFFFFFFF"/>
    <w:lvl w:ilvl="0" w:tplc="C6D6749C">
      <w:start w:val="1"/>
      <w:numFmt w:val="decimal"/>
      <w:lvlText w:val="%1."/>
      <w:lvlJc w:val="left"/>
      <w:pPr>
        <w:ind w:left="720" w:hanging="360"/>
      </w:pPr>
    </w:lvl>
    <w:lvl w:ilvl="1" w:tplc="EFFACE22">
      <w:start w:val="1"/>
      <w:numFmt w:val="lowerLetter"/>
      <w:lvlText w:val="%2."/>
      <w:lvlJc w:val="left"/>
      <w:pPr>
        <w:ind w:left="1440" w:hanging="360"/>
      </w:pPr>
    </w:lvl>
    <w:lvl w:ilvl="2" w:tplc="A6E4E7AC">
      <w:start w:val="1"/>
      <w:numFmt w:val="lowerRoman"/>
      <w:lvlText w:val="%3."/>
      <w:lvlJc w:val="right"/>
      <w:pPr>
        <w:ind w:left="2160" w:hanging="180"/>
      </w:pPr>
    </w:lvl>
    <w:lvl w:ilvl="3" w:tplc="63C042B0">
      <w:start w:val="1"/>
      <w:numFmt w:val="decimal"/>
      <w:lvlText w:val="%4."/>
      <w:lvlJc w:val="left"/>
      <w:pPr>
        <w:ind w:left="2880" w:hanging="360"/>
      </w:pPr>
    </w:lvl>
    <w:lvl w:ilvl="4" w:tplc="CF3819D0">
      <w:start w:val="1"/>
      <w:numFmt w:val="lowerLetter"/>
      <w:lvlText w:val="%5."/>
      <w:lvlJc w:val="left"/>
      <w:pPr>
        <w:ind w:left="3600" w:hanging="360"/>
      </w:pPr>
    </w:lvl>
    <w:lvl w:ilvl="5" w:tplc="81D8D200">
      <w:start w:val="1"/>
      <w:numFmt w:val="lowerRoman"/>
      <w:lvlText w:val="%6."/>
      <w:lvlJc w:val="right"/>
      <w:pPr>
        <w:ind w:left="4320" w:hanging="180"/>
      </w:pPr>
    </w:lvl>
    <w:lvl w:ilvl="6" w:tplc="002A8308">
      <w:start w:val="1"/>
      <w:numFmt w:val="decimal"/>
      <w:lvlText w:val="%7."/>
      <w:lvlJc w:val="left"/>
      <w:pPr>
        <w:ind w:left="5040" w:hanging="360"/>
      </w:pPr>
    </w:lvl>
    <w:lvl w:ilvl="7" w:tplc="47BC5E36">
      <w:start w:val="1"/>
      <w:numFmt w:val="lowerLetter"/>
      <w:lvlText w:val="%8."/>
      <w:lvlJc w:val="left"/>
      <w:pPr>
        <w:ind w:left="5760" w:hanging="360"/>
      </w:pPr>
    </w:lvl>
    <w:lvl w:ilvl="8" w:tplc="B364928C">
      <w:start w:val="1"/>
      <w:numFmt w:val="lowerRoman"/>
      <w:lvlText w:val="%9."/>
      <w:lvlJc w:val="right"/>
      <w:pPr>
        <w:ind w:left="6480" w:hanging="180"/>
      </w:pPr>
    </w:lvl>
  </w:abstractNum>
  <w:abstractNum w:abstractNumId="46" w15:restartNumberingAfterBreak="0">
    <w:nsid w:val="7A4D7C48"/>
    <w:multiLevelType w:val="hybridMultilevel"/>
    <w:tmpl w:val="FFFFFFFF"/>
    <w:lvl w:ilvl="0" w:tplc="0D000062">
      <w:start w:val="1"/>
      <w:numFmt w:val="bullet"/>
      <w:lvlText w:val=""/>
      <w:lvlJc w:val="left"/>
      <w:pPr>
        <w:ind w:left="720" w:hanging="360"/>
      </w:pPr>
      <w:rPr>
        <w:rFonts w:hint="default" w:ascii="Symbol" w:hAnsi="Symbol"/>
      </w:rPr>
    </w:lvl>
    <w:lvl w:ilvl="1" w:tplc="233E8A3A">
      <w:start w:val="1"/>
      <w:numFmt w:val="bullet"/>
      <w:lvlText w:val="o"/>
      <w:lvlJc w:val="left"/>
      <w:pPr>
        <w:ind w:left="1440" w:hanging="360"/>
      </w:pPr>
      <w:rPr>
        <w:rFonts w:hint="default" w:ascii="Courier New" w:hAnsi="Courier New"/>
      </w:rPr>
    </w:lvl>
    <w:lvl w:ilvl="2" w:tplc="798674F2">
      <w:start w:val="1"/>
      <w:numFmt w:val="bullet"/>
      <w:lvlText w:val=""/>
      <w:lvlJc w:val="left"/>
      <w:pPr>
        <w:ind w:left="2160" w:hanging="360"/>
      </w:pPr>
      <w:rPr>
        <w:rFonts w:hint="default" w:ascii="Wingdings" w:hAnsi="Wingdings"/>
      </w:rPr>
    </w:lvl>
    <w:lvl w:ilvl="3" w:tplc="0090D3D6">
      <w:start w:val="1"/>
      <w:numFmt w:val="bullet"/>
      <w:lvlText w:val=""/>
      <w:lvlJc w:val="left"/>
      <w:pPr>
        <w:ind w:left="2880" w:hanging="360"/>
      </w:pPr>
      <w:rPr>
        <w:rFonts w:hint="default" w:ascii="Symbol" w:hAnsi="Symbol"/>
      </w:rPr>
    </w:lvl>
    <w:lvl w:ilvl="4" w:tplc="376A2B02">
      <w:start w:val="1"/>
      <w:numFmt w:val="bullet"/>
      <w:lvlText w:val="o"/>
      <w:lvlJc w:val="left"/>
      <w:pPr>
        <w:ind w:left="3600" w:hanging="360"/>
      </w:pPr>
      <w:rPr>
        <w:rFonts w:hint="default" w:ascii="Courier New" w:hAnsi="Courier New"/>
      </w:rPr>
    </w:lvl>
    <w:lvl w:ilvl="5" w:tplc="3E607E12">
      <w:start w:val="1"/>
      <w:numFmt w:val="bullet"/>
      <w:lvlText w:val=""/>
      <w:lvlJc w:val="left"/>
      <w:pPr>
        <w:ind w:left="4320" w:hanging="360"/>
      </w:pPr>
      <w:rPr>
        <w:rFonts w:hint="default" w:ascii="Wingdings" w:hAnsi="Wingdings"/>
      </w:rPr>
    </w:lvl>
    <w:lvl w:ilvl="6" w:tplc="1CDC8F38">
      <w:start w:val="1"/>
      <w:numFmt w:val="bullet"/>
      <w:lvlText w:val=""/>
      <w:lvlJc w:val="left"/>
      <w:pPr>
        <w:ind w:left="5040" w:hanging="360"/>
      </w:pPr>
      <w:rPr>
        <w:rFonts w:hint="default" w:ascii="Symbol" w:hAnsi="Symbol"/>
      </w:rPr>
    </w:lvl>
    <w:lvl w:ilvl="7" w:tplc="B97EBBB6">
      <w:start w:val="1"/>
      <w:numFmt w:val="bullet"/>
      <w:lvlText w:val="o"/>
      <w:lvlJc w:val="left"/>
      <w:pPr>
        <w:ind w:left="5760" w:hanging="360"/>
      </w:pPr>
      <w:rPr>
        <w:rFonts w:hint="default" w:ascii="Courier New" w:hAnsi="Courier New"/>
      </w:rPr>
    </w:lvl>
    <w:lvl w:ilvl="8" w:tplc="C7E0957E">
      <w:start w:val="1"/>
      <w:numFmt w:val="bullet"/>
      <w:lvlText w:val=""/>
      <w:lvlJc w:val="left"/>
      <w:pPr>
        <w:ind w:left="6480" w:hanging="360"/>
      </w:pPr>
      <w:rPr>
        <w:rFonts w:hint="default" w:ascii="Wingdings" w:hAnsi="Wingdings"/>
      </w:rPr>
    </w:lvl>
  </w:abstractNum>
  <w:abstractNum w:abstractNumId="47" w15:restartNumberingAfterBreak="0">
    <w:nsid w:val="7C0A67A0"/>
    <w:multiLevelType w:val="hybridMultilevel"/>
    <w:tmpl w:val="4144456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8" w15:restartNumberingAfterBreak="0">
    <w:nsid w:val="7C89FF0E"/>
    <w:multiLevelType w:val="hybridMultilevel"/>
    <w:tmpl w:val="FFFFFFFF"/>
    <w:lvl w:ilvl="0" w:tplc="89A4CE9A">
      <w:start w:val="1"/>
      <w:numFmt w:val="decimal"/>
      <w:lvlText w:val="%1."/>
      <w:lvlJc w:val="left"/>
      <w:pPr>
        <w:ind w:left="720" w:hanging="360"/>
      </w:pPr>
    </w:lvl>
    <w:lvl w:ilvl="1" w:tplc="6BD8CEC8">
      <w:start w:val="1"/>
      <w:numFmt w:val="lowerLetter"/>
      <w:lvlText w:val="%2."/>
      <w:lvlJc w:val="left"/>
      <w:pPr>
        <w:ind w:left="1440" w:hanging="360"/>
      </w:pPr>
    </w:lvl>
    <w:lvl w:ilvl="2" w:tplc="74544F2E">
      <w:start w:val="1"/>
      <w:numFmt w:val="lowerRoman"/>
      <w:lvlText w:val="%3."/>
      <w:lvlJc w:val="right"/>
      <w:pPr>
        <w:ind w:left="2160" w:hanging="180"/>
      </w:pPr>
    </w:lvl>
    <w:lvl w:ilvl="3" w:tplc="0AEA1C34">
      <w:start w:val="1"/>
      <w:numFmt w:val="decimal"/>
      <w:lvlText w:val="%4."/>
      <w:lvlJc w:val="left"/>
      <w:pPr>
        <w:ind w:left="2880" w:hanging="360"/>
      </w:pPr>
    </w:lvl>
    <w:lvl w:ilvl="4" w:tplc="4FD4D03C">
      <w:start w:val="1"/>
      <w:numFmt w:val="lowerLetter"/>
      <w:lvlText w:val="%5."/>
      <w:lvlJc w:val="left"/>
      <w:pPr>
        <w:ind w:left="3600" w:hanging="360"/>
      </w:pPr>
    </w:lvl>
    <w:lvl w:ilvl="5" w:tplc="2DF0942A">
      <w:start w:val="1"/>
      <w:numFmt w:val="lowerRoman"/>
      <w:lvlText w:val="%6."/>
      <w:lvlJc w:val="right"/>
      <w:pPr>
        <w:ind w:left="4320" w:hanging="180"/>
      </w:pPr>
    </w:lvl>
    <w:lvl w:ilvl="6" w:tplc="87D0AFCE">
      <w:start w:val="1"/>
      <w:numFmt w:val="decimal"/>
      <w:lvlText w:val="%7."/>
      <w:lvlJc w:val="left"/>
      <w:pPr>
        <w:ind w:left="5040" w:hanging="360"/>
      </w:pPr>
    </w:lvl>
    <w:lvl w:ilvl="7" w:tplc="F76EDFD0">
      <w:start w:val="1"/>
      <w:numFmt w:val="lowerLetter"/>
      <w:lvlText w:val="%8."/>
      <w:lvlJc w:val="left"/>
      <w:pPr>
        <w:ind w:left="5760" w:hanging="360"/>
      </w:pPr>
    </w:lvl>
    <w:lvl w:ilvl="8" w:tplc="B39CEDCE">
      <w:start w:val="1"/>
      <w:numFmt w:val="lowerRoman"/>
      <w:lvlText w:val="%9."/>
      <w:lvlJc w:val="right"/>
      <w:pPr>
        <w:ind w:left="6480" w:hanging="180"/>
      </w:pPr>
    </w:lvl>
  </w:abstractNum>
  <w:abstractNum w:abstractNumId="49" w15:restartNumberingAfterBreak="0">
    <w:nsid w:val="7D876CC8"/>
    <w:multiLevelType w:val="multilevel"/>
    <w:tmpl w:val="0809001D"/>
    <w:name w:val="ListNumbers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DA15095"/>
    <w:multiLevelType w:val="multilevel"/>
    <w:tmpl w:val="710A20D2"/>
    <w:lvl w:ilvl="0">
      <w:start w:val="1"/>
      <w:numFmt w:val="bullet"/>
      <w:lvlText w:val=""/>
      <w:lvlJc w:val="left"/>
      <w:pPr>
        <w:ind w:left="851" w:hanging="851"/>
      </w:pPr>
      <w:rPr>
        <w:rFonts w:hint="default" w:ascii="Symbol" w:hAnsi="Symbol"/>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7E73327B"/>
    <w:multiLevelType w:val="hybridMultilevel"/>
    <w:tmpl w:val="FFFFFFFF"/>
    <w:lvl w:ilvl="0" w:tplc="DF5EB130">
      <w:start w:val="1"/>
      <w:numFmt w:val="decimal"/>
      <w:lvlText w:val="%1."/>
      <w:lvlJc w:val="left"/>
      <w:pPr>
        <w:ind w:left="720" w:hanging="360"/>
      </w:pPr>
    </w:lvl>
    <w:lvl w:ilvl="1" w:tplc="0E4A8AA2">
      <w:start w:val="1"/>
      <w:numFmt w:val="lowerLetter"/>
      <w:lvlText w:val="%2."/>
      <w:lvlJc w:val="left"/>
      <w:pPr>
        <w:ind w:left="1440" w:hanging="360"/>
      </w:pPr>
    </w:lvl>
    <w:lvl w:ilvl="2" w:tplc="EAA4471C">
      <w:start w:val="1"/>
      <w:numFmt w:val="lowerRoman"/>
      <w:lvlText w:val="%3."/>
      <w:lvlJc w:val="right"/>
      <w:pPr>
        <w:ind w:left="2160" w:hanging="180"/>
      </w:pPr>
    </w:lvl>
    <w:lvl w:ilvl="3" w:tplc="64A48756">
      <w:start w:val="1"/>
      <w:numFmt w:val="decimal"/>
      <w:lvlText w:val="%4."/>
      <w:lvlJc w:val="left"/>
      <w:pPr>
        <w:ind w:left="2880" w:hanging="360"/>
      </w:pPr>
    </w:lvl>
    <w:lvl w:ilvl="4" w:tplc="57DE4CD6">
      <w:start w:val="1"/>
      <w:numFmt w:val="lowerLetter"/>
      <w:lvlText w:val="%5."/>
      <w:lvlJc w:val="left"/>
      <w:pPr>
        <w:ind w:left="3600" w:hanging="360"/>
      </w:pPr>
    </w:lvl>
    <w:lvl w:ilvl="5" w:tplc="3EB64B28">
      <w:start w:val="1"/>
      <w:numFmt w:val="lowerRoman"/>
      <w:lvlText w:val="%6."/>
      <w:lvlJc w:val="right"/>
      <w:pPr>
        <w:ind w:left="4320" w:hanging="180"/>
      </w:pPr>
    </w:lvl>
    <w:lvl w:ilvl="6" w:tplc="93E41DD8">
      <w:start w:val="1"/>
      <w:numFmt w:val="decimal"/>
      <w:lvlText w:val="%7."/>
      <w:lvlJc w:val="left"/>
      <w:pPr>
        <w:ind w:left="5040" w:hanging="360"/>
      </w:pPr>
    </w:lvl>
    <w:lvl w:ilvl="7" w:tplc="343E7486">
      <w:start w:val="1"/>
      <w:numFmt w:val="lowerLetter"/>
      <w:lvlText w:val="%8."/>
      <w:lvlJc w:val="left"/>
      <w:pPr>
        <w:ind w:left="5760" w:hanging="360"/>
      </w:pPr>
    </w:lvl>
    <w:lvl w:ilvl="8" w:tplc="DB76DECA">
      <w:start w:val="1"/>
      <w:numFmt w:val="lowerRoman"/>
      <w:lvlText w:val="%9."/>
      <w:lvlJc w:val="right"/>
      <w:pPr>
        <w:ind w:left="6480" w:hanging="180"/>
      </w:pPr>
    </w:lvl>
  </w:abstractNum>
  <w:abstractNum w:abstractNumId="52" w15:restartNumberingAfterBreak="0">
    <w:nsid w:val="7F051169"/>
    <w:multiLevelType w:val="hybridMultilevel"/>
    <w:tmpl w:val="FFFFFFFF"/>
    <w:lvl w:ilvl="0" w:tplc="B79A0A20">
      <w:start w:val="1"/>
      <w:numFmt w:val="bullet"/>
      <w:lvlText w:val="-"/>
      <w:lvlJc w:val="left"/>
      <w:pPr>
        <w:ind w:left="720" w:hanging="360"/>
      </w:pPr>
      <w:rPr>
        <w:rFonts w:hint="default" w:ascii="Aptos" w:hAnsi="Aptos"/>
      </w:rPr>
    </w:lvl>
    <w:lvl w:ilvl="1" w:tplc="B1F6D6C2">
      <w:start w:val="1"/>
      <w:numFmt w:val="bullet"/>
      <w:lvlText w:val="o"/>
      <w:lvlJc w:val="left"/>
      <w:pPr>
        <w:ind w:left="1440" w:hanging="360"/>
      </w:pPr>
      <w:rPr>
        <w:rFonts w:hint="default" w:ascii="Courier New" w:hAnsi="Courier New"/>
      </w:rPr>
    </w:lvl>
    <w:lvl w:ilvl="2" w:tplc="6B540F72">
      <w:start w:val="1"/>
      <w:numFmt w:val="bullet"/>
      <w:lvlText w:val=""/>
      <w:lvlJc w:val="left"/>
      <w:pPr>
        <w:ind w:left="2160" w:hanging="360"/>
      </w:pPr>
      <w:rPr>
        <w:rFonts w:hint="default" w:ascii="Wingdings" w:hAnsi="Wingdings"/>
      </w:rPr>
    </w:lvl>
    <w:lvl w:ilvl="3" w:tplc="FC62E128">
      <w:start w:val="1"/>
      <w:numFmt w:val="bullet"/>
      <w:lvlText w:val=""/>
      <w:lvlJc w:val="left"/>
      <w:pPr>
        <w:ind w:left="2880" w:hanging="360"/>
      </w:pPr>
      <w:rPr>
        <w:rFonts w:hint="default" w:ascii="Symbol" w:hAnsi="Symbol"/>
      </w:rPr>
    </w:lvl>
    <w:lvl w:ilvl="4" w:tplc="6A5CAF68">
      <w:start w:val="1"/>
      <w:numFmt w:val="bullet"/>
      <w:lvlText w:val="o"/>
      <w:lvlJc w:val="left"/>
      <w:pPr>
        <w:ind w:left="3600" w:hanging="360"/>
      </w:pPr>
      <w:rPr>
        <w:rFonts w:hint="default" w:ascii="Courier New" w:hAnsi="Courier New"/>
      </w:rPr>
    </w:lvl>
    <w:lvl w:ilvl="5" w:tplc="AD8AFC5C">
      <w:start w:val="1"/>
      <w:numFmt w:val="bullet"/>
      <w:lvlText w:val=""/>
      <w:lvlJc w:val="left"/>
      <w:pPr>
        <w:ind w:left="4320" w:hanging="360"/>
      </w:pPr>
      <w:rPr>
        <w:rFonts w:hint="default" w:ascii="Wingdings" w:hAnsi="Wingdings"/>
      </w:rPr>
    </w:lvl>
    <w:lvl w:ilvl="6" w:tplc="EB2EC04C">
      <w:start w:val="1"/>
      <w:numFmt w:val="bullet"/>
      <w:lvlText w:val=""/>
      <w:lvlJc w:val="left"/>
      <w:pPr>
        <w:ind w:left="5040" w:hanging="360"/>
      </w:pPr>
      <w:rPr>
        <w:rFonts w:hint="default" w:ascii="Symbol" w:hAnsi="Symbol"/>
      </w:rPr>
    </w:lvl>
    <w:lvl w:ilvl="7" w:tplc="AB80C44E">
      <w:start w:val="1"/>
      <w:numFmt w:val="bullet"/>
      <w:lvlText w:val="o"/>
      <w:lvlJc w:val="left"/>
      <w:pPr>
        <w:ind w:left="5760" w:hanging="360"/>
      </w:pPr>
      <w:rPr>
        <w:rFonts w:hint="default" w:ascii="Courier New" w:hAnsi="Courier New"/>
      </w:rPr>
    </w:lvl>
    <w:lvl w:ilvl="8" w:tplc="777082DC">
      <w:start w:val="1"/>
      <w:numFmt w:val="bullet"/>
      <w:lvlText w:val=""/>
      <w:lvlJc w:val="left"/>
      <w:pPr>
        <w:ind w:left="6480" w:hanging="360"/>
      </w:pPr>
      <w:rPr>
        <w:rFonts w:hint="default" w:ascii="Wingdings" w:hAnsi="Wingdings"/>
      </w:rPr>
    </w:lvl>
  </w:abstractNum>
  <w:num w:numId="65">
    <w:abstractNumId w:val="55"/>
  </w:num>
  <w:num w:numId="64">
    <w:abstractNumId w:val="54"/>
  </w:num>
  <w:num w:numId="63">
    <w:abstractNumId w:val="53"/>
  </w:num>
  <w:num w:numId="1" w16cid:durableId="761223367">
    <w:abstractNumId w:val="34"/>
  </w:num>
  <w:num w:numId="2" w16cid:durableId="1032418524">
    <w:abstractNumId w:val="51"/>
  </w:num>
  <w:num w:numId="3" w16cid:durableId="1602911141">
    <w:abstractNumId w:val="4"/>
  </w:num>
  <w:num w:numId="4" w16cid:durableId="54815419">
    <w:abstractNumId w:val="32"/>
  </w:num>
  <w:num w:numId="5" w16cid:durableId="2081368373">
    <w:abstractNumId w:val="39"/>
  </w:num>
  <w:num w:numId="6" w16cid:durableId="1474299853">
    <w:abstractNumId w:val="9"/>
  </w:num>
  <w:num w:numId="7" w16cid:durableId="2006468587">
    <w:abstractNumId w:val="44"/>
  </w:num>
  <w:num w:numId="8" w16cid:durableId="861553754">
    <w:abstractNumId w:val="31"/>
  </w:num>
  <w:num w:numId="9" w16cid:durableId="2143420838">
    <w:abstractNumId w:val="33"/>
  </w:num>
  <w:num w:numId="10" w16cid:durableId="112481839">
    <w:abstractNumId w:val="11"/>
  </w:num>
  <w:num w:numId="11" w16cid:durableId="1387686185">
    <w:abstractNumId w:val="21"/>
  </w:num>
  <w:num w:numId="12" w16cid:durableId="36665568">
    <w:abstractNumId w:val="30"/>
  </w:num>
  <w:num w:numId="13" w16cid:durableId="1159077997">
    <w:abstractNumId w:val="40"/>
  </w:num>
  <w:num w:numId="14" w16cid:durableId="1032917488">
    <w:abstractNumId w:val="48"/>
  </w:num>
  <w:num w:numId="15" w16cid:durableId="730345106">
    <w:abstractNumId w:val="3"/>
  </w:num>
  <w:num w:numId="16" w16cid:durableId="1987002133">
    <w:abstractNumId w:val="2"/>
  </w:num>
  <w:num w:numId="17" w16cid:durableId="1520772835">
    <w:abstractNumId w:val="0"/>
  </w:num>
  <w:num w:numId="18" w16cid:durableId="2035614808">
    <w:abstractNumId w:val="25"/>
  </w:num>
  <w:num w:numId="19" w16cid:durableId="802696879">
    <w:abstractNumId w:val="46"/>
  </w:num>
  <w:num w:numId="20" w16cid:durableId="1511682062">
    <w:abstractNumId w:val="8"/>
  </w:num>
  <w:num w:numId="21" w16cid:durableId="812066698">
    <w:abstractNumId w:val="45"/>
  </w:num>
  <w:num w:numId="22" w16cid:durableId="915356987">
    <w:abstractNumId w:val="18"/>
  </w:num>
  <w:num w:numId="23" w16cid:durableId="1614247917">
    <w:abstractNumId w:val="37"/>
  </w:num>
  <w:num w:numId="24" w16cid:durableId="52315538">
    <w:abstractNumId w:val="28"/>
  </w:num>
  <w:num w:numId="25" w16cid:durableId="2102530262">
    <w:abstractNumId w:val="15"/>
  </w:num>
  <w:num w:numId="26" w16cid:durableId="352390707">
    <w:abstractNumId w:val="17"/>
  </w:num>
  <w:num w:numId="27" w16cid:durableId="1616135856">
    <w:abstractNumId w:val="7"/>
  </w:num>
  <w:num w:numId="28" w16cid:durableId="1303849154">
    <w:abstractNumId w:val="29"/>
  </w:num>
  <w:num w:numId="29" w16cid:durableId="991057469">
    <w:abstractNumId w:val="35"/>
  </w:num>
  <w:num w:numId="30" w16cid:durableId="1630548102">
    <w:abstractNumId w:val="10"/>
  </w:num>
  <w:num w:numId="31" w16cid:durableId="2048286606">
    <w:abstractNumId w:val="27"/>
  </w:num>
  <w:num w:numId="32" w16cid:durableId="244658121">
    <w:abstractNumId w:val="42"/>
  </w:num>
  <w:num w:numId="33" w16cid:durableId="1618752113">
    <w:abstractNumId w:val="24"/>
  </w:num>
  <w:num w:numId="34" w16cid:durableId="591621918">
    <w:abstractNumId w:val="41"/>
  </w:num>
  <w:num w:numId="35" w16cid:durableId="137957774">
    <w:abstractNumId w:val="28"/>
    <w:lvlOverride w:ilvl="0">
      <w:startOverride w:val="5"/>
    </w:lvlOverride>
  </w:num>
  <w:num w:numId="36" w16cid:durableId="1926456544">
    <w:abstractNumId w:val="28"/>
  </w:num>
  <w:num w:numId="37" w16cid:durableId="1295066208">
    <w:abstractNumId w:val="12"/>
  </w:num>
  <w:num w:numId="38" w16cid:durableId="1158303310">
    <w:abstractNumId w:val="28"/>
  </w:num>
  <w:num w:numId="39" w16cid:durableId="1980108765">
    <w:abstractNumId w:val="28"/>
  </w:num>
  <w:num w:numId="40" w16cid:durableId="1635792913">
    <w:abstractNumId w:val="28"/>
  </w:num>
  <w:num w:numId="41" w16cid:durableId="706300874">
    <w:abstractNumId w:val="28"/>
  </w:num>
  <w:num w:numId="42" w16cid:durableId="207300829">
    <w:abstractNumId w:val="28"/>
  </w:num>
  <w:num w:numId="43" w16cid:durableId="294218511">
    <w:abstractNumId w:val="28"/>
  </w:num>
  <w:num w:numId="44" w16cid:durableId="713581181">
    <w:abstractNumId w:val="52"/>
  </w:num>
  <w:num w:numId="45" w16cid:durableId="2053839944">
    <w:abstractNumId w:val="16"/>
  </w:num>
  <w:num w:numId="46" w16cid:durableId="1140155176">
    <w:abstractNumId w:val="1"/>
  </w:num>
  <w:num w:numId="47" w16cid:durableId="2138798209">
    <w:abstractNumId w:val="17"/>
  </w:num>
  <w:num w:numId="48" w16cid:durableId="1827238149">
    <w:abstractNumId w:val="13"/>
  </w:num>
  <w:num w:numId="49" w16cid:durableId="813255357">
    <w:abstractNumId w:val="47"/>
  </w:num>
  <w:num w:numId="50" w16cid:durableId="403258992">
    <w:abstractNumId w:val="6"/>
  </w:num>
  <w:num w:numId="51" w16cid:durableId="1832139221">
    <w:abstractNumId w:val="36"/>
  </w:num>
  <w:num w:numId="52" w16cid:durableId="1715732654">
    <w:abstractNumId w:val="28"/>
  </w:num>
  <w:num w:numId="53" w16cid:durableId="1887254017">
    <w:abstractNumId w:val="43"/>
  </w:num>
  <w:num w:numId="54" w16cid:durableId="1224486779">
    <w:abstractNumId w:val="20"/>
  </w:num>
  <w:num w:numId="55" w16cid:durableId="388580112">
    <w:abstractNumId w:val="26"/>
  </w:num>
  <w:num w:numId="56" w16cid:durableId="1050805668">
    <w:abstractNumId w:val="28"/>
    <w:lvlOverride w:ilvl="0">
      <w:startOverride w:val="5"/>
    </w:lvlOverride>
    <w:lvlOverride w:ilvl="1">
      <w:startOverride w:val="2"/>
    </w:lvlOverride>
    <w:lvlOverride w:ilvl="2">
      <w:startOverride w:val="1"/>
    </w:lvlOverride>
  </w:num>
  <w:num w:numId="57" w16cid:durableId="1379746647">
    <w:abstractNumId w:val="22"/>
  </w:num>
  <w:num w:numId="58" w16cid:durableId="568152060">
    <w:abstractNumId w:val="38"/>
  </w:num>
  <w:num w:numId="59" w16cid:durableId="1247032173">
    <w:abstractNumId w:val="14"/>
  </w:num>
  <w:num w:numId="60" w16cid:durableId="355497684">
    <w:abstractNumId w:val="50"/>
  </w:num>
  <w:num w:numId="61" w16cid:durableId="1055095">
    <w:abstractNumId w:val="5"/>
  </w:num>
  <w:num w:numId="62" w16cid:durableId="2052998349">
    <w:abstractNumId w:val="23"/>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ck McGrath">
    <w15:presenceInfo w15:providerId="AD" w15:userId="S::jack.mcgrath@chamonix.com.au::9d746789-3628-4309-ac21-a62619a722bd"/>
  </w15:person>
  <w15:person w15:author="Nick Shanahan">
    <w15:presenceInfo w15:providerId="None" w15:userId="Nick Shanahan"/>
  </w15:person>
  <w15:person w15:author="Ruwan De Silva Siriwardana">
    <w15:presenceInfo w15:providerId="AD" w15:userId="S::ruwan.siriwardana@chamonix.com.au::33d48b9c-94fe-44f3-9e07-56b7d9d18c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val="false"/>
  <w:defaultTabStop w:val="720"/>
  <w:drawingGridHorizontalSpacing w:val="110"/>
  <w:displayHorizontalDrawingGridEvery w:val="2"/>
  <w:displayVerticalDrawingGridEvery w:val="2"/>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ADA"/>
    <w:rsid w:val="000023A6"/>
    <w:rsid w:val="00007442"/>
    <w:rsid w:val="000102AA"/>
    <w:rsid w:val="0001089E"/>
    <w:rsid w:val="0001130E"/>
    <w:rsid w:val="000118BF"/>
    <w:rsid w:val="000122C7"/>
    <w:rsid w:val="00012B1A"/>
    <w:rsid w:val="0001308B"/>
    <w:rsid w:val="000141E4"/>
    <w:rsid w:val="000162E3"/>
    <w:rsid w:val="00016871"/>
    <w:rsid w:val="0002012D"/>
    <w:rsid w:val="00021591"/>
    <w:rsid w:val="00022846"/>
    <w:rsid w:val="00022C31"/>
    <w:rsid w:val="000245C8"/>
    <w:rsid w:val="00024739"/>
    <w:rsid w:val="000302C7"/>
    <w:rsid w:val="000309E2"/>
    <w:rsid w:val="00030C6E"/>
    <w:rsid w:val="00031E8F"/>
    <w:rsid w:val="00031F85"/>
    <w:rsid w:val="000337B6"/>
    <w:rsid w:val="0003568E"/>
    <w:rsid w:val="0003657D"/>
    <w:rsid w:val="00036693"/>
    <w:rsid w:val="00037503"/>
    <w:rsid w:val="000428AD"/>
    <w:rsid w:val="000437FF"/>
    <w:rsid w:val="00044452"/>
    <w:rsid w:val="000461FE"/>
    <w:rsid w:val="00046DD4"/>
    <w:rsid w:val="000470B4"/>
    <w:rsid w:val="00051CFA"/>
    <w:rsid w:val="00053B6D"/>
    <w:rsid w:val="00054C77"/>
    <w:rsid w:val="00056928"/>
    <w:rsid w:val="000609FB"/>
    <w:rsid w:val="000615D9"/>
    <w:rsid w:val="00061E9D"/>
    <w:rsid w:val="00062221"/>
    <w:rsid w:val="00062713"/>
    <w:rsid w:val="0006354A"/>
    <w:rsid w:val="000644DB"/>
    <w:rsid w:val="00066228"/>
    <w:rsid w:val="00066C08"/>
    <w:rsid w:val="00067BC6"/>
    <w:rsid w:val="000722F7"/>
    <w:rsid w:val="00072772"/>
    <w:rsid w:val="0007291A"/>
    <w:rsid w:val="00074CAA"/>
    <w:rsid w:val="0007522F"/>
    <w:rsid w:val="00075689"/>
    <w:rsid w:val="00075BD8"/>
    <w:rsid w:val="000769B5"/>
    <w:rsid w:val="00077047"/>
    <w:rsid w:val="00077FFD"/>
    <w:rsid w:val="00080190"/>
    <w:rsid w:val="00080327"/>
    <w:rsid w:val="0008113B"/>
    <w:rsid w:val="000822DB"/>
    <w:rsid w:val="0008239C"/>
    <w:rsid w:val="00082E80"/>
    <w:rsid w:val="0008621A"/>
    <w:rsid w:val="00090CA5"/>
    <w:rsid w:val="00091EDD"/>
    <w:rsid w:val="00091FE9"/>
    <w:rsid w:val="000937E4"/>
    <w:rsid w:val="000962BD"/>
    <w:rsid w:val="00096FF9"/>
    <w:rsid w:val="000A118A"/>
    <w:rsid w:val="000A128B"/>
    <w:rsid w:val="000A18CC"/>
    <w:rsid w:val="000A5254"/>
    <w:rsid w:val="000A71BE"/>
    <w:rsid w:val="000B0CD2"/>
    <w:rsid w:val="000B2AC5"/>
    <w:rsid w:val="000B3BB4"/>
    <w:rsid w:val="000B5770"/>
    <w:rsid w:val="000C0015"/>
    <w:rsid w:val="000C007E"/>
    <w:rsid w:val="000C12A5"/>
    <w:rsid w:val="000C42F9"/>
    <w:rsid w:val="000C4EF1"/>
    <w:rsid w:val="000C5107"/>
    <w:rsid w:val="000C67FE"/>
    <w:rsid w:val="000C6BCC"/>
    <w:rsid w:val="000D28D5"/>
    <w:rsid w:val="000D3813"/>
    <w:rsid w:val="000D6AD7"/>
    <w:rsid w:val="000D79C8"/>
    <w:rsid w:val="000E1EB8"/>
    <w:rsid w:val="000E3C26"/>
    <w:rsid w:val="000E45D9"/>
    <w:rsid w:val="000E56EB"/>
    <w:rsid w:val="000E7BFF"/>
    <w:rsid w:val="000F0397"/>
    <w:rsid w:val="000F04CF"/>
    <w:rsid w:val="000F086A"/>
    <w:rsid w:val="000F3216"/>
    <w:rsid w:val="000F42CE"/>
    <w:rsid w:val="000F5F47"/>
    <w:rsid w:val="000F748A"/>
    <w:rsid w:val="0010021D"/>
    <w:rsid w:val="001030E3"/>
    <w:rsid w:val="00106554"/>
    <w:rsid w:val="00106A2F"/>
    <w:rsid w:val="00106FBF"/>
    <w:rsid w:val="0011243E"/>
    <w:rsid w:val="0011418D"/>
    <w:rsid w:val="00114A9B"/>
    <w:rsid w:val="001169CB"/>
    <w:rsid w:val="00116E00"/>
    <w:rsid w:val="0012210D"/>
    <w:rsid w:val="00125765"/>
    <w:rsid w:val="001315DD"/>
    <w:rsid w:val="00132B2C"/>
    <w:rsid w:val="001337A0"/>
    <w:rsid w:val="00135976"/>
    <w:rsid w:val="00135FCE"/>
    <w:rsid w:val="00136615"/>
    <w:rsid w:val="00137127"/>
    <w:rsid w:val="00137681"/>
    <w:rsid w:val="00137DAE"/>
    <w:rsid w:val="00141325"/>
    <w:rsid w:val="00141CE0"/>
    <w:rsid w:val="00142EE6"/>
    <w:rsid w:val="00147D97"/>
    <w:rsid w:val="00151AC9"/>
    <w:rsid w:val="00151F09"/>
    <w:rsid w:val="00152B14"/>
    <w:rsid w:val="00153F29"/>
    <w:rsid w:val="00156BE8"/>
    <w:rsid w:val="00156D83"/>
    <w:rsid w:val="00156E77"/>
    <w:rsid w:val="00156FAF"/>
    <w:rsid w:val="00157509"/>
    <w:rsid w:val="00157C27"/>
    <w:rsid w:val="0016105C"/>
    <w:rsid w:val="00161EF2"/>
    <w:rsid w:val="00164525"/>
    <w:rsid w:val="00164B71"/>
    <w:rsid w:val="00165F2E"/>
    <w:rsid w:val="00171819"/>
    <w:rsid w:val="00172654"/>
    <w:rsid w:val="00172663"/>
    <w:rsid w:val="00174466"/>
    <w:rsid w:val="00174941"/>
    <w:rsid w:val="00175D61"/>
    <w:rsid w:val="00175D8E"/>
    <w:rsid w:val="00176B6E"/>
    <w:rsid w:val="00176C71"/>
    <w:rsid w:val="00177C5B"/>
    <w:rsid w:val="00181906"/>
    <w:rsid w:val="00185DCC"/>
    <w:rsid w:val="00186400"/>
    <w:rsid w:val="00186C61"/>
    <w:rsid w:val="0018722E"/>
    <w:rsid w:val="0019218D"/>
    <w:rsid w:val="00192886"/>
    <w:rsid w:val="00192B40"/>
    <w:rsid w:val="00193278"/>
    <w:rsid w:val="00194B66"/>
    <w:rsid w:val="001977CB"/>
    <w:rsid w:val="00197913"/>
    <w:rsid w:val="00197E8A"/>
    <w:rsid w:val="00197EDB"/>
    <w:rsid w:val="001A055C"/>
    <w:rsid w:val="001A09F0"/>
    <w:rsid w:val="001A1CD7"/>
    <w:rsid w:val="001A21C3"/>
    <w:rsid w:val="001A46E0"/>
    <w:rsid w:val="001A4980"/>
    <w:rsid w:val="001A6490"/>
    <w:rsid w:val="001A6B28"/>
    <w:rsid w:val="001B1079"/>
    <w:rsid w:val="001B2634"/>
    <w:rsid w:val="001B55E5"/>
    <w:rsid w:val="001C19DE"/>
    <w:rsid w:val="001C42C4"/>
    <w:rsid w:val="001C4D4A"/>
    <w:rsid w:val="001C56DA"/>
    <w:rsid w:val="001C581C"/>
    <w:rsid w:val="001C6DE5"/>
    <w:rsid w:val="001D084F"/>
    <w:rsid w:val="001D310D"/>
    <w:rsid w:val="001D395F"/>
    <w:rsid w:val="001D415A"/>
    <w:rsid w:val="001D448B"/>
    <w:rsid w:val="001D6C75"/>
    <w:rsid w:val="001E2A01"/>
    <w:rsid w:val="001E372F"/>
    <w:rsid w:val="001E554E"/>
    <w:rsid w:val="001E55FB"/>
    <w:rsid w:val="001E5905"/>
    <w:rsid w:val="001E6DAD"/>
    <w:rsid w:val="001F0409"/>
    <w:rsid w:val="001F09F1"/>
    <w:rsid w:val="001F1168"/>
    <w:rsid w:val="001F3C00"/>
    <w:rsid w:val="001F4F7B"/>
    <w:rsid w:val="001F52EF"/>
    <w:rsid w:val="001F627E"/>
    <w:rsid w:val="00203620"/>
    <w:rsid w:val="00204797"/>
    <w:rsid w:val="0020748C"/>
    <w:rsid w:val="002075D4"/>
    <w:rsid w:val="00210965"/>
    <w:rsid w:val="002128DB"/>
    <w:rsid w:val="002141E5"/>
    <w:rsid w:val="00216601"/>
    <w:rsid w:val="00216913"/>
    <w:rsid w:val="00217AC6"/>
    <w:rsid w:val="00217AEA"/>
    <w:rsid w:val="0022192D"/>
    <w:rsid w:val="002219DB"/>
    <w:rsid w:val="00223028"/>
    <w:rsid w:val="00226DBF"/>
    <w:rsid w:val="00227875"/>
    <w:rsid w:val="00230243"/>
    <w:rsid w:val="00232076"/>
    <w:rsid w:val="002324D7"/>
    <w:rsid w:val="0023315D"/>
    <w:rsid w:val="002339E9"/>
    <w:rsid w:val="00234881"/>
    <w:rsid w:val="002352B6"/>
    <w:rsid w:val="00235351"/>
    <w:rsid w:val="0023641C"/>
    <w:rsid w:val="00237F3B"/>
    <w:rsid w:val="00241686"/>
    <w:rsid w:val="002425F7"/>
    <w:rsid w:val="00242CFF"/>
    <w:rsid w:val="0024467A"/>
    <w:rsid w:val="00244EE6"/>
    <w:rsid w:val="00250F5A"/>
    <w:rsid w:val="0025156B"/>
    <w:rsid w:val="00253233"/>
    <w:rsid w:val="0025412C"/>
    <w:rsid w:val="00255549"/>
    <w:rsid w:val="002555D6"/>
    <w:rsid w:val="00256FE5"/>
    <w:rsid w:val="00260FD7"/>
    <w:rsid w:val="002647C4"/>
    <w:rsid w:val="00265839"/>
    <w:rsid w:val="00266E23"/>
    <w:rsid w:val="002673A6"/>
    <w:rsid w:val="00270162"/>
    <w:rsid w:val="002704DD"/>
    <w:rsid w:val="00270CA2"/>
    <w:rsid w:val="0027188A"/>
    <w:rsid w:val="00274CE3"/>
    <w:rsid w:val="00277153"/>
    <w:rsid w:val="002774B6"/>
    <w:rsid w:val="00277E23"/>
    <w:rsid w:val="00280108"/>
    <w:rsid w:val="0028025F"/>
    <w:rsid w:val="002807F5"/>
    <w:rsid w:val="00284745"/>
    <w:rsid w:val="002867B6"/>
    <w:rsid w:val="00286965"/>
    <w:rsid w:val="00287F02"/>
    <w:rsid w:val="00290BB1"/>
    <w:rsid w:val="002912E1"/>
    <w:rsid w:val="002913EC"/>
    <w:rsid w:val="0029209D"/>
    <w:rsid w:val="002921F3"/>
    <w:rsid w:val="0029231D"/>
    <w:rsid w:val="002924C7"/>
    <w:rsid w:val="00293ACA"/>
    <w:rsid w:val="0029507C"/>
    <w:rsid w:val="002962F1"/>
    <w:rsid w:val="002A0019"/>
    <w:rsid w:val="002A2628"/>
    <w:rsid w:val="002A3D2F"/>
    <w:rsid w:val="002A519E"/>
    <w:rsid w:val="002B1E10"/>
    <w:rsid w:val="002B29C5"/>
    <w:rsid w:val="002B2BF0"/>
    <w:rsid w:val="002B2D92"/>
    <w:rsid w:val="002B36D8"/>
    <w:rsid w:val="002B76D0"/>
    <w:rsid w:val="002B77FC"/>
    <w:rsid w:val="002C0973"/>
    <w:rsid w:val="002C1767"/>
    <w:rsid w:val="002C17C0"/>
    <w:rsid w:val="002C2728"/>
    <w:rsid w:val="002C2767"/>
    <w:rsid w:val="002C36D5"/>
    <w:rsid w:val="002C5AB6"/>
    <w:rsid w:val="002C776B"/>
    <w:rsid w:val="002D23D9"/>
    <w:rsid w:val="002D2D42"/>
    <w:rsid w:val="002D71C4"/>
    <w:rsid w:val="002D75F9"/>
    <w:rsid w:val="002D7906"/>
    <w:rsid w:val="002E0FE1"/>
    <w:rsid w:val="002E327B"/>
    <w:rsid w:val="002E4510"/>
    <w:rsid w:val="002E59D6"/>
    <w:rsid w:val="002F1435"/>
    <w:rsid w:val="002F3FFE"/>
    <w:rsid w:val="002F4A62"/>
    <w:rsid w:val="002F528A"/>
    <w:rsid w:val="002F5C81"/>
    <w:rsid w:val="002F613F"/>
    <w:rsid w:val="002F6F19"/>
    <w:rsid w:val="00301294"/>
    <w:rsid w:val="00303594"/>
    <w:rsid w:val="0030386B"/>
    <w:rsid w:val="00304483"/>
    <w:rsid w:val="00304565"/>
    <w:rsid w:val="00305C22"/>
    <w:rsid w:val="0030786A"/>
    <w:rsid w:val="00307A30"/>
    <w:rsid w:val="00311395"/>
    <w:rsid w:val="003129DE"/>
    <w:rsid w:val="003149BB"/>
    <w:rsid w:val="00317C04"/>
    <w:rsid w:val="003209D7"/>
    <w:rsid w:val="00323A24"/>
    <w:rsid w:val="00324582"/>
    <w:rsid w:val="00324E27"/>
    <w:rsid w:val="00326ED1"/>
    <w:rsid w:val="0033331C"/>
    <w:rsid w:val="00333346"/>
    <w:rsid w:val="00333A99"/>
    <w:rsid w:val="00334746"/>
    <w:rsid w:val="00335614"/>
    <w:rsid w:val="0033639E"/>
    <w:rsid w:val="00336F3C"/>
    <w:rsid w:val="0034170A"/>
    <w:rsid w:val="0034185A"/>
    <w:rsid w:val="00341ABE"/>
    <w:rsid w:val="00342ECC"/>
    <w:rsid w:val="0034390C"/>
    <w:rsid w:val="00343EDE"/>
    <w:rsid w:val="00350F48"/>
    <w:rsid w:val="003514EF"/>
    <w:rsid w:val="003519E9"/>
    <w:rsid w:val="003522F7"/>
    <w:rsid w:val="00353EF5"/>
    <w:rsid w:val="003548BE"/>
    <w:rsid w:val="0035676D"/>
    <w:rsid w:val="003614A5"/>
    <w:rsid w:val="00362F66"/>
    <w:rsid w:val="0036429E"/>
    <w:rsid w:val="00367B6C"/>
    <w:rsid w:val="00370994"/>
    <w:rsid w:val="00372E27"/>
    <w:rsid w:val="003748B8"/>
    <w:rsid w:val="00376D0E"/>
    <w:rsid w:val="00376FF1"/>
    <w:rsid w:val="003819AA"/>
    <w:rsid w:val="00381B27"/>
    <w:rsid w:val="00382A74"/>
    <w:rsid w:val="00382E24"/>
    <w:rsid w:val="00383E32"/>
    <w:rsid w:val="00385101"/>
    <w:rsid w:val="00385974"/>
    <w:rsid w:val="00385A34"/>
    <w:rsid w:val="00386350"/>
    <w:rsid w:val="00391FFE"/>
    <w:rsid w:val="00392E75"/>
    <w:rsid w:val="0039371E"/>
    <w:rsid w:val="00394F47"/>
    <w:rsid w:val="00395C17"/>
    <w:rsid w:val="003A0337"/>
    <w:rsid w:val="003A0811"/>
    <w:rsid w:val="003A0CD5"/>
    <w:rsid w:val="003A2B01"/>
    <w:rsid w:val="003A304E"/>
    <w:rsid w:val="003A3CCE"/>
    <w:rsid w:val="003A5058"/>
    <w:rsid w:val="003A6629"/>
    <w:rsid w:val="003AAFF4"/>
    <w:rsid w:val="003B0FB4"/>
    <w:rsid w:val="003B10D5"/>
    <w:rsid w:val="003B28EC"/>
    <w:rsid w:val="003B49F5"/>
    <w:rsid w:val="003B6E4E"/>
    <w:rsid w:val="003B778A"/>
    <w:rsid w:val="003B7B91"/>
    <w:rsid w:val="003B7CFE"/>
    <w:rsid w:val="003C25B6"/>
    <w:rsid w:val="003C794F"/>
    <w:rsid w:val="003C7AEF"/>
    <w:rsid w:val="003D2619"/>
    <w:rsid w:val="003D48E9"/>
    <w:rsid w:val="003D75EC"/>
    <w:rsid w:val="003D7EDF"/>
    <w:rsid w:val="003E04F3"/>
    <w:rsid w:val="003E6F65"/>
    <w:rsid w:val="003E761A"/>
    <w:rsid w:val="003E785C"/>
    <w:rsid w:val="003F12C1"/>
    <w:rsid w:val="003F5458"/>
    <w:rsid w:val="003F6960"/>
    <w:rsid w:val="003F6A31"/>
    <w:rsid w:val="003F7F03"/>
    <w:rsid w:val="00400A61"/>
    <w:rsid w:val="00402ACA"/>
    <w:rsid w:val="00402B51"/>
    <w:rsid w:val="00403A5B"/>
    <w:rsid w:val="0040634E"/>
    <w:rsid w:val="0040662D"/>
    <w:rsid w:val="004075A3"/>
    <w:rsid w:val="00411220"/>
    <w:rsid w:val="004113B9"/>
    <w:rsid w:val="00411737"/>
    <w:rsid w:val="00414A4F"/>
    <w:rsid w:val="004150B8"/>
    <w:rsid w:val="00416EB0"/>
    <w:rsid w:val="00420AD3"/>
    <w:rsid w:val="00422D2F"/>
    <w:rsid w:val="00422F40"/>
    <w:rsid w:val="004241B1"/>
    <w:rsid w:val="00425D27"/>
    <w:rsid w:val="004261F9"/>
    <w:rsid w:val="00427910"/>
    <w:rsid w:val="00430464"/>
    <w:rsid w:val="00432AE0"/>
    <w:rsid w:val="004333D3"/>
    <w:rsid w:val="004350D2"/>
    <w:rsid w:val="004379B1"/>
    <w:rsid w:val="00440D96"/>
    <w:rsid w:val="00441DC9"/>
    <w:rsid w:val="00444A3F"/>
    <w:rsid w:val="00444CFF"/>
    <w:rsid w:val="00445B65"/>
    <w:rsid w:val="00447275"/>
    <w:rsid w:val="0044814E"/>
    <w:rsid w:val="004502F8"/>
    <w:rsid w:val="00450371"/>
    <w:rsid w:val="00450441"/>
    <w:rsid w:val="004510D6"/>
    <w:rsid w:val="0045318C"/>
    <w:rsid w:val="0045328D"/>
    <w:rsid w:val="00461511"/>
    <w:rsid w:val="00461B38"/>
    <w:rsid w:val="00461D24"/>
    <w:rsid w:val="00462619"/>
    <w:rsid w:val="00463D2E"/>
    <w:rsid w:val="004650B2"/>
    <w:rsid w:val="00465CE8"/>
    <w:rsid w:val="00467201"/>
    <w:rsid w:val="00467EE3"/>
    <w:rsid w:val="00470558"/>
    <w:rsid w:val="00472E55"/>
    <w:rsid w:val="00474983"/>
    <w:rsid w:val="00474CE1"/>
    <w:rsid w:val="004754AE"/>
    <w:rsid w:val="0047559C"/>
    <w:rsid w:val="00475BE1"/>
    <w:rsid w:val="00481B17"/>
    <w:rsid w:val="00481DED"/>
    <w:rsid w:val="004822A8"/>
    <w:rsid w:val="00482C11"/>
    <w:rsid w:val="0048353A"/>
    <w:rsid w:val="00483AC9"/>
    <w:rsid w:val="0048575E"/>
    <w:rsid w:val="00486DF7"/>
    <w:rsid w:val="004871FE"/>
    <w:rsid w:val="00487A8D"/>
    <w:rsid w:val="00487E0C"/>
    <w:rsid w:val="00490514"/>
    <w:rsid w:val="00490F81"/>
    <w:rsid w:val="00490FF9"/>
    <w:rsid w:val="00491E37"/>
    <w:rsid w:val="004924FB"/>
    <w:rsid w:val="00495A8B"/>
    <w:rsid w:val="004A09D4"/>
    <w:rsid w:val="004A0FCA"/>
    <w:rsid w:val="004A174B"/>
    <w:rsid w:val="004A4243"/>
    <w:rsid w:val="004A54D5"/>
    <w:rsid w:val="004A591D"/>
    <w:rsid w:val="004A68A6"/>
    <w:rsid w:val="004B0E83"/>
    <w:rsid w:val="004B2C33"/>
    <w:rsid w:val="004B2D7B"/>
    <w:rsid w:val="004B378E"/>
    <w:rsid w:val="004B4A2D"/>
    <w:rsid w:val="004B5A34"/>
    <w:rsid w:val="004B7616"/>
    <w:rsid w:val="004C134E"/>
    <w:rsid w:val="004C489E"/>
    <w:rsid w:val="004C6001"/>
    <w:rsid w:val="004C6D7B"/>
    <w:rsid w:val="004C6DF2"/>
    <w:rsid w:val="004C7607"/>
    <w:rsid w:val="004D31A7"/>
    <w:rsid w:val="004D3BDE"/>
    <w:rsid w:val="004D4325"/>
    <w:rsid w:val="004D4BE8"/>
    <w:rsid w:val="004E0D27"/>
    <w:rsid w:val="004E1386"/>
    <w:rsid w:val="004E24A5"/>
    <w:rsid w:val="004E3698"/>
    <w:rsid w:val="004E3B3B"/>
    <w:rsid w:val="004E47F2"/>
    <w:rsid w:val="004E6E20"/>
    <w:rsid w:val="004E7B39"/>
    <w:rsid w:val="004F36DB"/>
    <w:rsid w:val="004F5635"/>
    <w:rsid w:val="004F5886"/>
    <w:rsid w:val="004F6FAF"/>
    <w:rsid w:val="004F74AE"/>
    <w:rsid w:val="005003B9"/>
    <w:rsid w:val="00500A69"/>
    <w:rsid w:val="00501D97"/>
    <w:rsid w:val="00502C91"/>
    <w:rsid w:val="00502F97"/>
    <w:rsid w:val="0050324D"/>
    <w:rsid w:val="005034B8"/>
    <w:rsid w:val="00504283"/>
    <w:rsid w:val="0050655D"/>
    <w:rsid w:val="00507C78"/>
    <w:rsid w:val="005100FD"/>
    <w:rsid w:val="00510EB1"/>
    <w:rsid w:val="00512167"/>
    <w:rsid w:val="00512887"/>
    <w:rsid w:val="00512DB5"/>
    <w:rsid w:val="00513BCF"/>
    <w:rsid w:val="005140FB"/>
    <w:rsid w:val="0051482E"/>
    <w:rsid w:val="00515E23"/>
    <w:rsid w:val="00516796"/>
    <w:rsid w:val="00520B71"/>
    <w:rsid w:val="00521765"/>
    <w:rsid w:val="00521E2A"/>
    <w:rsid w:val="0052275F"/>
    <w:rsid w:val="00524212"/>
    <w:rsid w:val="00524DD4"/>
    <w:rsid w:val="00527631"/>
    <w:rsid w:val="005301F6"/>
    <w:rsid w:val="00531C8B"/>
    <w:rsid w:val="00532584"/>
    <w:rsid w:val="00532A4C"/>
    <w:rsid w:val="00534553"/>
    <w:rsid w:val="00537BB6"/>
    <w:rsid w:val="00540ACE"/>
    <w:rsid w:val="00540DFB"/>
    <w:rsid w:val="00540EF6"/>
    <w:rsid w:val="005425F4"/>
    <w:rsid w:val="00542770"/>
    <w:rsid w:val="005438B8"/>
    <w:rsid w:val="0054393C"/>
    <w:rsid w:val="00545469"/>
    <w:rsid w:val="00546F7A"/>
    <w:rsid w:val="005506F0"/>
    <w:rsid w:val="00551535"/>
    <w:rsid w:val="00552340"/>
    <w:rsid w:val="0055344C"/>
    <w:rsid w:val="00553E2F"/>
    <w:rsid w:val="005558DB"/>
    <w:rsid w:val="005558DC"/>
    <w:rsid w:val="0055747C"/>
    <w:rsid w:val="00561FAE"/>
    <w:rsid w:val="005637A1"/>
    <w:rsid w:val="00564C12"/>
    <w:rsid w:val="00567294"/>
    <w:rsid w:val="005714A4"/>
    <w:rsid w:val="00571D68"/>
    <w:rsid w:val="00574797"/>
    <w:rsid w:val="00576AA0"/>
    <w:rsid w:val="00580526"/>
    <w:rsid w:val="00582910"/>
    <w:rsid w:val="00582B5E"/>
    <w:rsid w:val="00583131"/>
    <w:rsid w:val="00583A93"/>
    <w:rsid w:val="00585A89"/>
    <w:rsid w:val="00590090"/>
    <w:rsid w:val="005924CC"/>
    <w:rsid w:val="005940C0"/>
    <w:rsid w:val="0059531C"/>
    <w:rsid w:val="0059543E"/>
    <w:rsid w:val="00595767"/>
    <w:rsid w:val="00595B64"/>
    <w:rsid w:val="005961D3"/>
    <w:rsid w:val="00596C35"/>
    <w:rsid w:val="005A1737"/>
    <w:rsid w:val="005A291A"/>
    <w:rsid w:val="005A4455"/>
    <w:rsid w:val="005A5273"/>
    <w:rsid w:val="005A531B"/>
    <w:rsid w:val="005A6882"/>
    <w:rsid w:val="005B78FA"/>
    <w:rsid w:val="005C404F"/>
    <w:rsid w:val="005C5CDF"/>
    <w:rsid w:val="005D1EEE"/>
    <w:rsid w:val="005D50FD"/>
    <w:rsid w:val="005D5388"/>
    <w:rsid w:val="005D5412"/>
    <w:rsid w:val="005D5D5D"/>
    <w:rsid w:val="005D6A70"/>
    <w:rsid w:val="005E22FF"/>
    <w:rsid w:val="005E2E18"/>
    <w:rsid w:val="005E45E1"/>
    <w:rsid w:val="005E4BF7"/>
    <w:rsid w:val="005E513E"/>
    <w:rsid w:val="005E7359"/>
    <w:rsid w:val="005F0DC7"/>
    <w:rsid w:val="005F41BE"/>
    <w:rsid w:val="005F64AA"/>
    <w:rsid w:val="005F7267"/>
    <w:rsid w:val="005F7CBA"/>
    <w:rsid w:val="00601D6D"/>
    <w:rsid w:val="006025D7"/>
    <w:rsid w:val="00604421"/>
    <w:rsid w:val="00604BE8"/>
    <w:rsid w:val="006061BB"/>
    <w:rsid w:val="006074CA"/>
    <w:rsid w:val="0061217A"/>
    <w:rsid w:val="006129DA"/>
    <w:rsid w:val="006170F2"/>
    <w:rsid w:val="00621025"/>
    <w:rsid w:val="00624162"/>
    <w:rsid w:val="00626C17"/>
    <w:rsid w:val="00627EA9"/>
    <w:rsid w:val="00630120"/>
    <w:rsid w:val="00630DBC"/>
    <w:rsid w:val="0063328A"/>
    <w:rsid w:val="00635047"/>
    <w:rsid w:val="00637540"/>
    <w:rsid w:val="00637B39"/>
    <w:rsid w:val="00643258"/>
    <w:rsid w:val="006438D2"/>
    <w:rsid w:val="006443EE"/>
    <w:rsid w:val="0064451A"/>
    <w:rsid w:val="0064636C"/>
    <w:rsid w:val="00654F52"/>
    <w:rsid w:val="00655EB9"/>
    <w:rsid w:val="006600DB"/>
    <w:rsid w:val="00663183"/>
    <w:rsid w:val="00663293"/>
    <w:rsid w:val="006633B4"/>
    <w:rsid w:val="00664CA8"/>
    <w:rsid w:val="00665D94"/>
    <w:rsid w:val="0067045F"/>
    <w:rsid w:val="00670A44"/>
    <w:rsid w:val="00671DB8"/>
    <w:rsid w:val="00671F42"/>
    <w:rsid w:val="00671FCB"/>
    <w:rsid w:val="00672153"/>
    <w:rsid w:val="00673D06"/>
    <w:rsid w:val="00675140"/>
    <w:rsid w:val="0067588F"/>
    <w:rsid w:val="0067628A"/>
    <w:rsid w:val="0067721F"/>
    <w:rsid w:val="006773A4"/>
    <w:rsid w:val="006817DC"/>
    <w:rsid w:val="00681A40"/>
    <w:rsid w:val="006835F7"/>
    <w:rsid w:val="00692869"/>
    <w:rsid w:val="006A2831"/>
    <w:rsid w:val="006A463C"/>
    <w:rsid w:val="006A5B61"/>
    <w:rsid w:val="006A6358"/>
    <w:rsid w:val="006A75AE"/>
    <w:rsid w:val="006B35FF"/>
    <w:rsid w:val="006B4848"/>
    <w:rsid w:val="006B627F"/>
    <w:rsid w:val="006B70AD"/>
    <w:rsid w:val="006B751D"/>
    <w:rsid w:val="006C341E"/>
    <w:rsid w:val="006C37F7"/>
    <w:rsid w:val="006C39CC"/>
    <w:rsid w:val="006C560A"/>
    <w:rsid w:val="006C63E2"/>
    <w:rsid w:val="006C6832"/>
    <w:rsid w:val="006C7C7A"/>
    <w:rsid w:val="006D4B3B"/>
    <w:rsid w:val="006E7A70"/>
    <w:rsid w:val="006E7EF8"/>
    <w:rsid w:val="006F0F11"/>
    <w:rsid w:val="006F190D"/>
    <w:rsid w:val="006F22DE"/>
    <w:rsid w:val="006F2D9D"/>
    <w:rsid w:val="006F5748"/>
    <w:rsid w:val="006F6336"/>
    <w:rsid w:val="006F72EA"/>
    <w:rsid w:val="00701307"/>
    <w:rsid w:val="0070182C"/>
    <w:rsid w:val="0070250D"/>
    <w:rsid w:val="00703D26"/>
    <w:rsid w:val="007049B0"/>
    <w:rsid w:val="00706683"/>
    <w:rsid w:val="00706D8B"/>
    <w:rsid w:val="00710D11"/>
    <w:rsid w:val="007127F7"/>
    <w:rsid w:val="0071353C"/>
    <w:rsid w:val="00713D6A"/>
    <w:rsid w:val="00717787"/>
    <w:rsid w:val="0072093C"/>
    <w:rsid w:val="007221CF"/>
    <w:rsid w:val="007318AC"/>
    <w:rsid w:val="0073349F"/>
    <w:rsid w:val="00733839"/>
    <w:rsid w:val="00734F07"/>
    <w:rsid w:val="00735AA6"/>
    <w:rsid w:val="00736288"/>
    <w:rsid w:val="00737680"/>
    <w:rsid w:val="007405A0"/>
    <w:rsid w:val="0074152E"/>
    <w:rsid w:val="007449FF"/>
    <w:rsid w:val="0074582E"/>
    <w:rsid w:val="007462FA"/>
    <w:rsid w:val="0074688E"/>
    <w:rsid w:val="00746BB5"/>
    <w:rsid w:val="007536BA"/>
    <w:rsid w:val="00754ACC"/>
    <w:rsid w:val="00757102"/>
    <w:rsid w:val="0076201F"/>
    <w:rsid w:val="00762B34"/>
    <w:rsid w:val="0076559B"/>
    <w:rsid w:val="00765E58"/>
    <w:rsid w:val="007666F4"/>
    <w:rsid w:val="00766714"/>
    <w:rsid w:val="00772053"/>
    <w:rsid w:val="00772F78"/>
    <w:rsid w:val="00773ECA"/>
    <w:rsid w:val="00774030"/>
    <w:rsid w:val="007744BC"/>
    <w:rsid w:val="0077483C"/>
    <w:rsid w:val="007757AC"/>
    <w:rsid w:val="00775A1F"/>
    <w:rsid w:val="00775BEC"/>
    <w:rsid w:val="0077616A"/>
    <w:rsid w:val="00776420"/>
    <w:rsid w:val="007770FC"/>
    <w:rsid w:val="0077787F"/>
    <w:rsid w:val="007802A7"/>
    <w:rsid w:val="00784A24"/>
    <w:rsid w:val="00790E39"/>
    <w:rsid w:val="00793F19"/>
    <w:rsid w:val="00796E00"/>
    <w:rsid w:val="00797AA2"/>
    <w:rsid w:val="00797F42"/>
    <w:rsid w:val="007A24FA"/>
    <w:rsid w:val="007A34CE"/>
    <w:rsid w:val="007A607C"/>
    <w:rsid w:val="007A6F48"/>
    <w:rsid w:val="007A7493"/>
    <w:rsid w:val="007B0B14"/>
    <w:rsid w:val="007B0E08"/>
    <w:rsid w:val="007B1BA5"/>
    <w:rsid w:val="007B2D4E"/>
    <w:rsid w:val="007B4687"/>
    <w:rsid w:val="007B4DD8"/>
    <w:rsid w:val="007B65AC"/>
    <w:rsid w:val="007B6671"/>
    <w:rsid w:val="007B7B17"/>
    <w:rsid w:val="007C02F3"/>
    <w:rsid w:val="007C47C0"/>
    <w:rsid w:val="007C6698"/>
    <w:rsid w:val="007C6B9C"/>
    <w:rsid w:val="007D0548"/>
    <w:rsid w:val="007D06FB"/>
    <w:rsid w:val="007D0CD1"/>
    <w:rsid w:val="007D14A2"/>
    <w:rsid w:val="007D27C2"/>
    <w:rsid w:val="007D5128"/>
    <w:rsid w:val="007D54C9"/>
    <w:rsid w:val="007D702E"/>
    <w:rsid w:val="007D7E44"/>
    <w:rsid w:val="007E0933"/>
    <w:rsid w:val="007E28A0"/>
    <w:rsid w:val="007E408F"/>
    <w:rsid w:val="007E506F"/>
    <w:rsid w:val="007E5ED6"/>
    <w:rsid w:val="007E79C1"/>
    <w:rsid w:val="007F0149"/>
    <w:rsid w:val="007F1D22"/>
    <w:rsid w:val="007F4025"/>
    <w:rsid w:val="007F4F58"/>
    <w:rsid w:val="007F5CDE"/>
    <w:rsid w:val="008002BA"/>
    <w:rsid w:val="00800B73"/>
    <w:rsid w:val="00801282"/>
    <w:rsid w:val="008017CD"/>
    <w:rsid w:val="00805DD3"/>
    <w:rsid w:val="0080666C"/>
    <w:rsid w:val="0080672F"/>
    <w:rsid w:val="0080782D"/>
    <w:rsid w:val="00810D15"/>
    <w:rsid w:val="00812F26"/>
    <w:rsid w:val="00813F36"/>
    <w:rsid w:val="00815B4B"/>
    <w:rsid w:val="00817AF7"/>
    <w:rsid w:val="00820072"/>
    <w:rsid w:val="008231E4"/>
    <w:rsid w:val="00824FC4"/>
    <w:rsid w:val="0082662E"/>
    <w:rsid w:val="0082741C"/>
    <w:rsid w:val="00830235"/>
    <w:rsid w:val="00830599"/>
    <w:rsid w:val="00830721"/>
    <w:rsid w:val="008316CA"/>
    <w:rsid w:val="00833C62"/>
    <w:rsid w:val="008342AB"/>
    <w:rsid w:val="008350C5"/>
    <w:rsid w:val="00835AC5"/>
    <w:rsid w:val="0083696C"/>
    <w:rsid w:val="00836DF4"/>
    <w:rsid w:val="008373E4"/>
    <w:rsid w:val="0083773F"/>
    <w:rsid w:val="00841798"/>
    <w:rsid w:val="00843B3B"/>
    <w:rsid w:val="00844645"/>
    <w:rsid w:val="00845265"/>
    <w:rsid w:val="00846BAE"/>
    <w:rsid w:val="00847A9A"/>
    <w:rsid w:val="00847AC6"/>
    <w:rsid w:val="00847FC5"/>
    <w:rsid w:val="00850C6A"/>
    <w:rsid w:val="00855DBF"/>
    <w:rsid w:val="008560F1"/>
    <w:rsid w:val="008565F8"/>
    <w:rsid w:val="00856C0A"/>
    <w:rsid w:val="008573BA"/>
    <w:rsid w:val="00857656"/>
    <w:rsid w:val="008577D2"/>
    <w:rsid w:val="00860B1F"/>
    <w:rsid w:val="00862445"/>
    <w:rsid w:val="00862B85"/>
    <w:rsid w:val="00862FB9"/>
    <w:rsid w:val="00863582"/>
    <w:rsid w:val="00865D3F"/>
    <w:rsid w:val="008717FC"/>
    <w:rsid w:val="008728D6"/>
    <w:rsid w:val="00872F51"/>
    <w:rsid w:val="00873829"/>
    <w:rsid w:val="00874006"/>
    <w:rsid w:val="0087451F"/>
    <w:rsid w:val="008745E0"/>
    <w:rsid w:val="0087466A"/>
    <w:rsid w:val="00875B35"/>
    <w:rsid w:val="00877000"/>
    <w:rsid w:val="00877AF9"/>
    <w:rsid w:val="00891F31"/>
    <w:rsid w:val="00893ABA"/>
    <w:rsid w:val="0089462B"/>
    <w:rsid w:val="00894A5E"/>
    <w:rsid w:val="0089593B"/>
    <w:rsid w:val="00895E1D"/>
    <w:rsid w:val="008A01E8"/>
    <w:rsid w:val="008A2AC2"/>
    <w:rsid w:val="008A4D6A"/>
    <w:rsid w:val="008A5B4C"/>
    <w:rsid w:val="008A5C1F"/>
    <w:rsid w:val="008A7A40"/>
    <w:rsid w:val="008B0785"/>
    <w:rsid w:val="008B07FB"/>
    <w:rsid w:val="008B201D"/>
    <w:rsid w:val="008B287B"/>
    <w:rsid w:val="008B2DD3"/>
    <w:rsid w:val="008B37BD"/>
    <w:rsid w:val="008B3DCB"/>
    <w:rsid w:val="008B5084"/>
    <w:rsid w:val="008B5B92"/>
    <w:rsid w:val="008B6C52"/>
    <w:rsid w:val="008C043F"/>
    <w:rsid w:val="008C12B3"/>
    <w:rsid w:val="008C2688"/>
    <w:rsid w:val="008C3218"/>
    <w:rsid w:val="008C36AD"/>
    <w:rsid w:val="008C3CFB"/>
    <w:rsid w:val="008C4966"/>
    <w:rsid w:val="008D00B8"/>
    <w:rsid w:val="008D0B2D"/>
    <w:rsid w:val="008D12AD"/>
    <w:rsid w:val="008D1B17"/>
    <w:rsid w:val="008D39D1"/>
    <w:rsid w:val="008D3CD3"/>
    <w:rsid w:val="008D4455"/>
    <w:rsid w:val="008D4534"/>
    <w:rsid w:val="008D60F8"/>
    <w:rsid w:val="008D6210"/>
    <w:rsid w:val="008D6281"/>
    <w:rsid w:val="008D7131"/>
    <w:rsid w:val="008E0D33"/>
    <w:rsid w:val="008E176A"/>
    <w:rsid w:val="008E34EC"/>
    <w:rsid w:val="008E6939"/>
    <w:rsid w:val="008E7500"/>
    <w:rsid w:val="008E77A3"/>
    <w:rsid w:val="008F0771"/>
    <w:rsid w:val="008F19A1"/>
    <w:rsid w:val="008F3073"/>
    <w:rsid w:val="008F34B5"/>
    <w:rsid w:val="008F4AA5"/>
    <w:rsid w:val="008F7740"/>
    <w:rsid w:val="00902DAA"/>
    <w:rsid w:val="0090333F"/>
    <w:rsid w:val="00903B79"/>
    <w:rsid w:val="00907CC8"/>
    <w:rsid w:val="009135DC"/>
    <w:rsid w:val="009154E6"/>
    <w:rsid w:val="0091581F"/>
    <w:rsid w:val="00915A01"/>
    <w:rsid w:val="00923051"/>
    <w:rsid w:val="00924BC1"/>
    <w:rsid w:val="0092733E"/>
    <w:rsid w:val="00927685"/>
    <w:rsid w:val="00931A9A"/>
    <w:rsid w:val="00932576"/>
    <w:rsid w:val="00932715"/>
    <w:rsid w:val="00934586"/>
    <w:rsid w:val="00935228"/>
    <w:rsid w:val="009407D8"/>
    <w:rsid w:val="0094404C"/>
    <w:rsid w:val="0094424F"/>
    <w:rsid w:val="00947AB6"/>
    <w:rsid w:val="00953034"/>
    <w:rsid w:val="0095309E"/>
    <w:rsid w:val="00956D50"/>
    <w:rsid w:val="0096104E"/>
    <w:rsid w:val="0096124D"/>
    <w:rsid w:val="009614B6"/>
    <w:rsid w:val="00962192"/>
    <w:rsid w:val="0096249F"/>
    <w:rsid w:val="00963816"/>
    <w:rsid w:val="00963985"/>
    <w:rsid w:val="00963D75"/>
    <w:rsid w:val="00965869"/>
    <w:rsid w:val="0096668A"/>
    <w:rsid w:val="009678B4"/>
    <w:rsid w:val="00967B30"/>
    <w:rsid w:val="00967C28"/>
    <w:rsid w:val="0097216C"/>
    <w:rsid w:val="009723AE"/>
    <w:rsid w:val="00974377"/>
    <w:rsid w:val="00975899"/>
    <w:rsid w:val="00976C0B"/>
    <w:rsid w:val="00980BE4"/>
    <w:rsid w:val="00980BEC"/>
    <w:rsid w:val="00982A81"/>
    <w:rsid w:val="00983DA7"/>
    <w:rsid w:val="00985316"/>
    <w:rsid w:val="009904ED"/>
    <w:rsid w:val="00994A51"/>
    <w:rsid w:val="00994D83"/>
    <w:rsid w:val="009969B3"/>
    <w:rsid w:val="00996D39"/>
    <w:rsid w:val="009A00EB"/>
    <w:rsid w:val="009A09FF"/>
    <w:rsid w:val="009A130A"/>
    <w:rsid w:val="009A28E9"/>
    <w:rsid w:val="009A3943"/>
    <w:rsid w:val="009A4B5E"/>
    <w:rsid w:val="009A70BB"/>
    <w:rsid w:val="009A7644"/>
    <w:rsid w:val="009A77A2"/>
    <w:rsid w:val="009B3E6E"/>
    <w:rsid w:val="009B487E"/>
    <w:rsid w:val="009B5CA4"/>
    <w:rsid w:val="009B6D96"/>
    <w:rsid w:val="009C0892"/>
    <w:rsid w:val="009C08DE"/>
    <w:rsid w:val="009C1E2A"/>
    <w:rsid w:val="009C2D52"/>
    <w:rsid w:val="009C3535"/>
    <w:rsid w:val="009C3BE0"/>
    <w:rsid w:val="009C3D64"/>
    <w:rsid w:val="009C6611"/>
    <w:rsid w:val="009C6AF4"/>
    <w:rsid w:val="009C736D"/>
    <w:rsid w:val="009D5080"/>
    <w:rsid w:val="009D52C9"/>
    <w:rsid w:val="009D542B"/>
    <w:rsid w:val="009D5ED3"/>
    <w:rsid w:val="009D70AE"/>
    <w:rsid w:val="009E16D3"/>
    <w:rsid w:val="009E2C23"/>
    <w:rsid w:val="009E3D0B"/>
    <w:rsid w:val="009E436E"/>
    <w:rsid w:val="009E43D0"/>
    <w:rsid w:val="009E4719"/>
    <w:rsid w:val="009E4DE8"/>
    <w:rsid w:val="009E6CD6"/>
    <w:rsid w:val="009E73CA"/>
    <w:rsid w:val="009E7FAE"/>
    <w:rsid w:val="009F1628"/>
    <w:rsid w:val="009F2BBF"/>
    <w:rsid w:val="009F3FAE"/>
    <w:rsid w:val="009F4630"/>
    <w:rsid w:val="009F468D"/>
    <w:rsid w:val="009F4E9C"/>
    <w:rsid w:val="009F57E7"/>
    <w:rsid w:val="009F774D"/>
    <w:rsid w:val="00A00A8A"/>
    <w:rsid w:val="00A00D03"/>
    <w:rsid w:val="00A02D47"/>
    <w:rsid w:val="00A0373E"/>
    <w:rsid w:val="00A04D36"/>
    <w:rsid w:val="00A0659F"/>
    <w:rsid w:val="00A07BA5"/>
    <w:rsid w:val="00A10C59"/>
    <w:rsid w:val="00A11941"/>
    <w:rsid w:val="00A122DB"/>
    <w:rsid w:val="00A126FC"/>
    <w:rsid w:val="00A12933"/>
    <w:rsid w:val="00A15163"/>
    <w:rsid w:val="00A1613F"/>
    <w:rsid w:val="00A21451"/>
    <w:rsid w:val="00A216EA"/>
    <w:rsid w:val="00A22FC6"/>
    <w:rsid w:val="00A23F89"/>
    <w:rsid w:val="00A24275"/>
    <w:rsid w:val="00A25407"/>
    <w:rsid w:val="00A25D64"/>
    <w:rsid w:val="00A260DD"/>
    <w:rsid w:val="00A270B5"/>
    <w:rsid w:val="00A278B0"/>
    <w:rsid w:val="00A30454"/>
    <w:rsid w:val="00A318AD"/>
    <w:rsid w:val="00A31C03"/>
    <w:rsid w:val="00A31E7A"/>
    <w:rsid w:val="00A332FE"/>
    <w:rsid w:val="00A338B7"/>
    <w:rsid w:val="00A33B01"/>
    <w:rsid w:val="00A3584B"/>
    <w:rsid w:val="00A37023"/>
    <w:rsid w:val="00A37087"/>
    <w:rsid w:val="00A374C6"/>
    <w:rsid w:val="00A412A2"/>
    <w:rsid w:val="00A41699"/>
    <w:rsid w:val="00A41860"/>
    <w:rsid w:val="00A427F9"/>
    <w:rsid w:val="00A43E19"/>
    <w:rsid w:val="00A44FF7"/>
    <w:rsid w:val="00A45006"/>
    <w:rsid w:val="00A45A12"/>
    <w:rsid w:val="00A47A29"/>
    <w:rsid w:val="00A47BD2"/>
    <w:rsid w:val="00A5264D"/>
    <w:rsid w:val="00A52817"/>
    <w:rsid w:val="00A53DB5"/>
    <w:rsid w:val="00A54387"/>
    <w:rsid w:val="00A555A4"/>
    <w:rsid w:val="00A55636"/>
    <w:rsid w:val="00A608CC"/>
    <w:rsid w:val="00A66C47"/>
    <w:rsid w:val="00A70B0D"/>
    <w:rsid w:val="00A70E52"/>
    <w:rsid w:val="00A72F70"/>
    <w:rsid w:val="00A739B5"/>
    <w:rsid w:val="00A73DC8"/>
    <w:rsid w:val="00A75737"/>
    <w:rsid w:val="00A766A0"/>
    <w:rsid w:val="00A76AEE"/>
    <w:rsid w:val="00A77E5D"/>
    <w:rsid w:val="00A80546"/>
    <w:rsid w:val="00A80D90"/>
    <w:rsid w:val="00A81D11"/>
    <w:rsid w:val="00A821E0"/>
    <w:rsid w:val="00A83005"/>
    <w:rsid w:val="00A8388D"/>
    <w:rsid w:val="00A86930"/>
    <w:rsid w:val="00A945B3"/>
    <w:rsid w:val="00A95ED3"/>
    <w:rsid w:val="00A95FD5"/>
    <w:rsid w:val="00AA0606"/>
    <w:rsid w:val="00AA4B46"/>
    <w:rsid w:val="00AA5F90"/>
    <w:rsid w:val="00AA6E67"/>
    <w:rsid w:val="00AA747A"/>
    <w:rsid w:val="00AA7A63"/>
    <w:rsid w:val="00AA7FF3"/>
    <w:rsid w:val="00AB1062"/>
    <w:rsid w:val="00AB1560"/>
    <w:rsid w:val="00AB1BBD"/>
    <w:rsid w:val="00AB3427"/>
    <w:rsid w:val="00AB3D44"/>
    <w:rsid w:val="00AB7DBD"/>
    <w:rsid w:val="00AC0B94"/>
    <w:rsid w:val="00AC50CF"/>
    <w:rsid w:val="00AC5277"/>
    <w:rsid w:val="00AC7F61"/>
    <w:rsid w:val="00AD1258"/>
    <w:rsid w:val="00AD12F6"/>
    <w:rsid w:val="00AD1348"/>
    <w:rsid w:val="00AD1B6C"/>
    <w:rsid w:val="00AD278D"/>
    <w:rsid w:val="00AD3F89"/>
    <w:rsid w:val="00AD4A45"/>
    <w:rsid w:val="00AD6227"/>
    <w:rsid w:val="00AD6D6A"/>
    <w:rsid w:val="00AD6F76"/>
    <w:rsid w:val="00AE287F"/>
    <w:rsid w:val="00AE2DD2"/>
    <w:rsid w:val="00AE34D8"/>
    <w:rsid w:val="00AE45C5"/>
    <w:rsid w:val="00AE6329"/>
    <w:rsid w:val="00AF02AA"/>
    <w:rsid w:val="00AF20C6"/>
    <w:rsid w:val="00AF3490"/>
    <w:rsid w:val="00AF41DB"/>
    <w:rsid w:val="00AF555A"/>
    <w:rsid w:val="00AF56C6"/>
    <w:rsid w:val="00AF691E"/>
    <w:rsid w:val="00B0073C"/>
    <w:rsid w:val="00B00798"/>
    <w:rsid w:val="00B020DD"/>
    <w:rsid w:val="00B0221D"/>
    <w:rsid w:val="00B02434"/>
    <w:rsid w:val="00B03AC2"/>
    <w:rsid w:val="00B040E2"/>
    <w:rsid w:val="00B04B97"/>
    <w:rsid w:val="00B06E25"/>
    <w:rsid w:val="00B074BB"/>
    <w:rsid w:val="00B079FB"/>
    <w:rsid w:val="00B100B4"/>
    <w:rsid w:val="00B10A03"/>
    <w:rsid w:val="00B11BFF"/>
    <w:rsid w:val="00B12CDC"/>
    <w:rsid w:val="00B13D65"/>
    <w:rsid w:val="00B13EFA"/>
    <w:rsid w:val="00B14132"/>
    <w:rsid w:val="00B1489F"/>
    <w:rsid w:val="00B15036"/>
    <w:rsid w:val="00B16327"/>
    <w:rsid w:val="00B2149E"/>
    <w:rsid w:val="00B21A52"/>
    <w:rsid w:val="00B224FC"/>
    <w:rsid w:val="00B2260E"/>
    <w:rsid w:val="00B22CD5"/>
    <w:rsid w:val="00B3131F"/>
    <w:rsid w:val="00B31C4D"/>
    <w:rsid w:val="00B3284B"/>
    <w:rsid w:val="00B33D3F"/>
    <w:rsid w:val="00B40195"/>
    <w:rsid w:val="00B40296"/>
    <w:rsid w:val="00B41FBA"/>
    <w:rsid w:val="00B42741"/>
    <w:rsid w:val="00B42EC3"/>
    <w:rsid w:val="00B43A6F"/>
    <w:rsid w:val="00B45406"/>
    <w:rsid w:val="00B46AEF"/>
    <w:rsid w:val="00B4772E"/>
    <w:rsid w:val="00B503D9"/>
    <w:rsid w:val="00B50F6D"/>
    <w:rsid w:val="00B51AE2"/>
    <w:rsid w:val="00B52B8A"/>
    <w:rsid w:val="00B52C08"/>
    <w:rsid w:val="00B52E23"/>
    <w:rsid w:val="00B53B05"/>
    <w:rsid w:val="00B548B5"/>
    <w:rsid w:val="00B54AA1"/>
    <w:rsid w:val="00B617B7"/>
    <w:rsid w:val="00B642EE"/>
    <w:rsid w:val="00B64FC6"/>
    <w:rsid w:val="00B6726D"/>
    <w:rsid w:val="00B67960"/>
    <w:rsid w:val="00B700A1"/>
    <w:rsid w:val="00B71AFE"/>
    <w:rsid w:val="00B72C89"/>
    <w:rsid w:val="00B73AAF"/>
    <w:rsid w:val="00B753AD"/>
    <w:rsid w:val="00B8126C"/>
    <w:rsid w:val="00B82AC2"/>
    <w:rsid w:val="00B845C0"/>
    <w:rsid w:val="00B861BA"/>
    <w:rsid w:val="00B8790C"/>
    <w:rsid w:val="00B91740"/>
    <w:rsid w:val="00B9239F"/>
    <w:rsid w:val="00B92DEA"/>
    <w:rsid w:val="00B94A3E"/>
    <w:rsid w:val="00B94B46"/>
    <w:rsid w:val="00B95733"/>
    <w:rsid w:val="00BA3EF9"/>
    <w:rsid w:val="00BA49C7"/>
    <w:rsid w:val="00BA5408"/>
    <w:rsid w:val="00BB0281"/>
    <w:rsid w:val="00BB14E8"/>
    <w:rsid w:val="00BB2E2A"/>
    <w:rsid w:val="00BB309D"/>
    <w:rsid w:val="00BB3ADA"/>
    <w:rsid w:val="00BB4D05"/>
    <w:rsid w:val="00BB592F"/>
    <w:rsid w:val="00BB6739"/>
    <w:rsid w:val="00BB70AB"/>
    <w:rsid w:val="00BC054B"/>
    <w:rsid w:val="00BC0699"/>
    <w:rsid w:val="00BC45E7"/>
    <w:rsid w:val="00BC5776"/>
    <w:rsid w:val="00BC5C97"/>
    <w:rsid w:val="00BC6669"/>
    <w:rsid w:val="00BC77C6"/>
    <w:rsid w:val="00BD2695"/>
    <w:rsid w:val="00BD4199"/>
    <w:rsid w:val="00BD6A99"/>
    <w:rsid w:val="00BD7581"/>
    <w:rsid w:val="00BD7E72"/>
    <w:rsid w:val="00BE0027"/>
    <w:rsid w:val="00BE13BD"/>
    <w:rsid w:val="00BE1C91"/>
    <w:rsid w:val="00BE2B2C"/>
    <w:rsid w:val="00BE5182"/>
    <w:rsid w:val="00BE5352"/>
    <w:rsid w:val="00BE61E3"/>
    <w:rsid w:val="00BE6E92"/>
    <w:rsid w:val="00BE7065"/>
    <w:rsid w:val="00BF204D"/>
    <w:rsid w:val="00BF6F21"/>
    <w:rsid w:val="00BF7A45"/>
    <w:rsid w:val="00C011D9"/>
    <w:rsid w:val="00C01DD6"/>
    <w:rsid w:val="00C02356"/>
    <w:rsid w:val="00C023D3"/>
    <w:rsid w:val="00C02789"/>
    <w:rsid w:val="00C031D4"/>
    <w:rsid w:val="00C03A9C"/>
    <w:rsid w:val="00C04263"/>
    <w:rsid w:val="00C045C3"/>
    <w:rsid w:val="00C053DB"/>
    <w:rsid w:val="00C071EF"/>
    <w:rsid w:val="00C07BD8"/>
    <w:rsid w:val="00C07BE9"/>
    <w:rsid w:val="00C11B1B"/>
    <w:rsid w:val="00C1446F"/>
    <w:rsid w:val="00C16147"/>
    <w:rsid w:val="00C16C95"/>
    <w:rsid w:val="00C16D86"/>
    <w:rsid w:val="00C1760B"/>
    <w:rsid w:val="00C234E3"/>
    <w:rsid w:val="00C24BD0"/>
    <w:rsid w:val="00C24C7B"/>
    <w:rsid w:val="00C256A1"/>
    <w:rsid w:val="00C269DD"/>
    <w:rsid w:val="00C2732F"/>
    <w:rsid w:val="00C30984"/>
    <w:rsid w:val="00C31693"/>
    <w:rsid w:val="00C317E0"/>
    <w:rsid w:val="00C31F4F"/>
    <w:rsid w:val="00C34AC3"/>
    <w:rsid w:val="00C4094D"/>
    <w:rsid w:val="00C41829"/>
    <w:rsid w:val="00C43CFF"/>
    <w:rsid w:val="00C44DEC"/>
    <w:rsid w:val="00C455BF"/>
    <w:rsid w:val="00C4629C"/>
    <w:rsid w:val="00C47403"/>
    <w:rsid w:val="00C47942"/>
    <w:rsid w:val="00C521F0"/>
    <w:rsid w:val="00C55239"/>
    <w:rsid w:val="00C65179"/>
    <w:rsid w:val="00C65600"/>
    <w:rsid w:val="00C669AD"/>
    <w:rsid w:val="00C67443"/>
    <w:rsid w:val="00C67685"/>
    <w:rsid w:val="00C720FE"/>
    <w:rsid w:val="00C73A2E"/>
    <w:rsid w:val="00C76A87"/>
    <w:rsid w:val="00C77D74"/>
    <w:rsid w:val="00C80246"/>
    <w:rsid w:val="00C80DB1"/>
    <w:rsid w:val="00C816FC"/>
    <w:rsid w:val="00C81783"/>
    <w:rsid w:val="00C820D7"/>
    <w:rsid w:val="00C83848"/>
    <w:rsid w:val="00C84C89"/>
    <w:rsid w:val="00C854CA"/>
    <w:rsid w:val="00C854E9"/>
    <w:rsid w:val="00C86E2D"/>
    <w:rsid w:val="00C90E5B"/>
    <w:rsid w:val="00C923E6"/>
    <w:rsid w:val="00C9421F"/>
    <w:rsid w:val="00C95EED"/>
    <w:rsid w:val="00CA0BB4"/>
    <w:rsid w:val="00CA3C55"/>
    <w:rsid w:val="00CA5A37"/>
    <w:rsid w:val="00CA5A8C"/>
    <w:rsid w:val="00CA6829"/>
    <w:rsid w:val="00CA6EF7"/>
    <w:rsid w:val="00CB0ED4"/>
    <w:rsid w:val="00CB20A9"/>
    <w:rsid w:val="00CB2392"/>
    <w:rsid w:val="00CB3AE6"/>
    <w:rsid w:val="00CB3CBE"/>
    <w:rsid w:val="00CB742F"/>
    <w:rsid w:val="00CB7989"/>
    <w:rsid w:val="00CC0A70"/>
    <w:rsid w:val="00CC1D48"/>
    <w:rsid w:val="00CC254E"/>
    <w:rsid w:val="00CC25AD"/>
    <w:rsid w:val="00CC3B70"/>
    <w:rsid w:val="00CC62B5"/>
    <w:rsid w:val="00CD0C47"/>
    <w:rsid w:val="00CD1CBD"/>
    <w:rsid w:val="00CD231A"/>
    <w:rsid w:val="00CD3A56"/>
    <w:rsid w:val="00CD5509"/>
    <w:rsid w:val="00CD5D93"/>
    <w:rsid w:val="00CE2773"/>
    <w:rsid w:val="00CE3005"/>
    <w:rsid w:val="00CE662E"/>
    <w:rsid w:val="00CE7874"/>
    <w:rsid w:val="00CE7DBA"/>
    <w:rsid w:val="00CE7F09"/>
    <w:rsid w:val="00CF0B9A"/>
    <w:rsid w:val="00CF1624"/>
    <w:rsid w:val="00CF2000"/>
    <w:rsid w:val="00CF355E"/>
    <w:rsid w:val="00CF3EA1"/>
    <w:rsid w:val="00CF67C6"/>
    <w:rsid w:val="00CF7784"/>
    <w:rsid w:val="00CF7C5D"/>
    <w:rsid w:val="00D01932"/>
    <w:rsid w:val="00D0292B"/>
    <w:rsid w:val="00D03235"/>
    <w:rsid w:val="00D06B27"/>
    <w:rsid w:val="00D10B1D"/>
    <w:rsid w:val="00D10E71"/>
    <w:rsid w:val="00D11FB8"/>
    <w:rsid w:val="00D12FE1"/>
    <w:rsid w:val="00D15083"/>
    <w:rsid w:val="00D1580C"/>
    <w:rsid w:val="00D16123"/>
    <w:rsid w:val="00D17616"/>
    <w:rsid w:val="00D22865"/>
    <w:rsid w:val="00D25698"/>
    <w:rsid w:val="00D25978"/>
    <w:rsid w:val="00D25CFB"/>
    <w:rsid w:val="00D31EFC"/>
    <w:rsid w:val="00D34892"/>
    <w:rsid w:val="00D353EE"/>
    <w:rsid w:val="00D36961"/>
    <w:rsid w:val="00D36C9D"/>
    <w:rsid w:val="00D370F8"/>
    <w:rsid w:val="00D4012B"/>
    <w:rsid w:val="00D40661"/>
    <w:rsid w:val="00D40EF4"/>
    <w:rsid w:val="00D416EA"/>
    <w:rsid w:val="00D507C5"/>
    <w:rsid w:val="00D515D5"/>
    <w:rsid w:val="00D5319F"/>
    <w:rsid w:val="00D5458B"/>
    <w:rsid w:val="00D55DAB"/>
    <w:rsid w:val="00D56B74"/>
    <w:rsid w:val="00D570B3"/>
    <w:rsid w:val="00D60A34"/>
    <w:rsid w:val="00D621EF"/>
    <w:rsid w:val="00D63299"/>
    <w:rsid w:val="00D65AB0"/>
    <w:rsid w:val="00D706E9"/>
    <w:rsid w:val="00D71B9E"/>
    <w:rsid w:val="00D72C8E"/>
    <w:rsid w:val="00D73D70"/>
    <w:rsid w:val="00D74284"/>
    <w:rsid w:val="00D7633D"/>
    <w:rsid w:val="00D76385"/>
    <w:rsid w:val="00D765A0"/>
    <w:rsid w:val="00D827F3"/>
    <w:rsid w:val="00D82928"/>
    <w:rsid w:val="00D82C94"/>
    <w:rsid w:val="00D8423E"/>
    <w:rsid w:val="00D844E0"/>
    <w:rsid w:val="00D8452C"/>
    <w:rsid w:val="00D85DBB"/>
    <w:rsid w:val="00D86031"/>
    <w:rsid w:val="00D8630A"/>
    <w:rsid w:val="00D866CC"/>
    <w:rsid w:val="00D8720B"/>
    <w:rsid w:val="00D902A6"/>
    <w:rsid w:val="00D90926"/>
    <w:rsid w:val="00D90CBB"/>
    <w:rsid w:val="00D916B6"/>
    <w:rsid w:val="00D96016"/>
    <w:rsid w:val="00DA0706"/>
    <w:rsid w:val="00DA28B2"/>
    <w:rsid w:val="00DA2B84"/>
    <w:rsid w:val="00DA4F4A"/>
    <w:rsid w:val="00DA5544"/>
    <w:rsid w:val="00DA590B"/>
    <w:rsid w:val="00DA7E72"/>
    <w:rsid w:val="00DB277C"/>
    <w:rsid w:val="00DB29C4"/>
    <w:rsid w:val="00DB2E65"/>
    <w:rsid w:val="00DB4A59"/>
    <w:rsid w:val="00DB6411"/>
    <w:rsid w:val="00DB786C"/>
    <w:rsid w:val="00DC0F0A"/>
    <w:rsid w:val="00DC2903"/>
    <w:rsid w:val="00DC2E5D"/>
    <w:rsid w:val="00DC3465"/>
    <w:rsid w:val="00DC4AD2"/>
    <w:rsid w:val="00DC4E4F"/>
    <w:rsid w:val="00DC70B6"/>
    <w:rsid w:val="00DC732C"/>
    <w:rsid w:val="00DC76B6"/>
    <w:rsid w:val="00DD0CFD"/>
    <w:rsid w:val="00DD20BA"/>
    <w:rsid w:val="00DD2C31"/>
    <w:rsid w:val="00DD3606"/>
    <w:rsid w:val="00DD4964"/>
    <w:rsid w:val="00DD7AFC"/>
    <w:rsid w:val="00DE4314"/>
    <w:rsid w:val="00DF294D"/>
    <w:rsid w:val="00DF40D2"/>
    <w:rsid w:val="00DF71EB"/>
    <w:rsid w:val="00DF728F"/>
    <w:rsid w:val="00DF78EA"/>
    <w:rsid w:val="00E00970"/>
    <w:rsid w:val="00E01CB8"/>
    <w:rsid w:val="00E01E22"/>
    <w:rsid w:val="00E039C2"/>
    <w:rsid w:val="00E03E64"/>
    <w:rsid w:val="00E06B85"/>
    <w:rsid w:val="00E1054A"/>
    <w:rsid w:val="00E11AF9"/>
    <w:rsid w:val="00E12B85"/>
    <w:rsid w:val="00E13E35"/>
    <w:rsid w:val="00E14450"/>
    <w:rsid w:val="00E14918"/>
    <w:rsid w:val="00E14A09"/>
    <w:rsid w:val="00E15CC5"/>
    <w:rsid w:val="00E208E4"/>
    <w:rsid w:val="00E22EA8"/>
    <w:rsid w:val="00E23A04"/>
    <w:rsid w:val="00E30B07"/>
    <w:rsid w:val="00E31331"/>
    <w:rsid w:val="00E316AB"/>
    <w:rsid w:val="00E344B3"/>
    <w:rsid w:val="00E35514"/>
    <w:rsid w:val="00E35F91"/>
    <w:rsid w:val="00E37F9C"/>
    <w:rsid w:val="00E4058A"/>
    <w:rsid w:val="00E418DD"/>
    <w:rsid w:val="00E42255"/>
    <w:rsid w:val="00E43942"/>
    <w:rsid w:val="00E4474D"/>
    <w:rsid w:val="00E4539F"/>
    <w:rsid w:val="00E459E5"/>
    <w:rsid w:val="00E4736F"/>
    <w:rsid w:val="00E47C42"/>
    <w:rsid w:val="00E50E50"/>
    <w:rsid w:val="00E51022"/>
    <w:rsid w:val="00E51135"/>
    <w:rsid w:val="00E51770"/>
    <w:rsid w:val="00E51CE3"/>
    <w:rsid w:val="00E52591"/>
    <w:rsid w:val="00E52C0D"/>
    <w:rsid w:val="00E56EA0"/>
    <w:rsid w:val="00E56FBE"/>
    <w:rsid w:val="00E63D6F"/>
    <w:rsid w:val="00E64254"/>
    <w:rsid w:val="00E64378"/>
    <w:rsid w:val="00E650D8"/>
    <w:rsid w:val="00E662C4"/>
    <w:rsid w:val="00E75B0B"/>
    <w:rsid w:val="00E75D6E"/>
    <w:rsid w:val="00E7760E"/>
    <w:rsid w:val="00E80252"/>
    <w:rsid w:val="00E80BE6"/>
    <w:rsid w:val="00E80BFF"/>
    <w:rsid w:val="00E81214"/>
    <w:rsid w:val="00E817A3"/>
    <w:rsid w:val="00E81849"/>
    <w:rsid w:val="00E82727"/>
    <w:rsid w:val="00E82B19"/>
    <w:rsid w:val="00E83F01"/>
    <w:rsid w:val="00E842FC"/>
    <w:rsid w:val="00E844D1"/>
    <w:rsid w:val="00E8522D"/>
    <w:rsid w:val="00E86E07"/>
    <w:rsid w:val="00E87ABC"/>
    <w:rsid w:val="00E90229"/>
    <w:rsid w:val="00E910AC"/>
    <w:rsid w:val="00E9161A"/>
    <w:rsid w:val="00E93CEA"/>
    <w:rsid w:val="00E93E4E"/>
    <w:rsid w:val="00E93F24"/>
    <w:rsid w:val="00E94324"/>
    <w:rsid w:val="00E96FC4"/>
    <w:rsid w:val="00E974DC"/>
    <w:rsid w:val="00E97522"/>
    <w:rsid w:val="00EA4236"/>
    <w:rsid w:val="00EA51C3"/>
    <w:rsid w:val="00EA5C25"/>
    <w:rsid w:val="00EA64C5"/>
    <w:rsid w:val="00EA715E"/>
    <w:rsid w:val="00EA7CEE"/>
    <w:rsid w:val="00EB0BE7"/>
    <w:rsid w:val="00EB391F"/>
    <w:rsid w:val="00EB520E"/>
    <w:rsid w:val="00EB5799"/>
    <w:rsid w:val="00EB6658"/>
    <w:rsid w:val="00EC2A91"/>
    <w:rsid w:val="00EC30EB"/>
    <w:rsid w:val="00EC35F4"/>
    <w:rsid w:val="00EC37CB"/>
    <w:rsid w:val="00EC3C4B"/>
    <w:rsid w:val="00EC5501"/>
    <w:rsid w:val="00EC56EC"/>
    <w:rsid w:val="00ED1170"/>
    <w:rsid w:val="00ED1873"/>
    <w:rsid w:val="00ED24A3"/>
    <w:rsid w:val="00ED3030"/>
    <w:rsid w:val="00ED41B2"/>
    <w:rsid w:val="00ED63D9"/>
    <w:rsid w:val="00EE178D"/>
    <w:rsid w:val="00EF3C8E"/>
    <w:rsid w:val="00EF556C"/>
    <w:rsid w:val="00EF613E"/>
    <w:rsid w:val="00F0163F"/>
    <w:rsid w:val="00F02AE5"/>
    <w:rsid w:val="00F1129D"/>
    <w:rsid w:val="00F12CCC"/>
    <w:rsid w:val="00F1345A"/>
    <w:rsid w:val="00F13670"/>
    <w:rsid w:val="00F13DF4"/>
    <w:rsid w:val="00F15A3A"/>
    <w:rsid w:val="00F164F4"/>
    <w:rsid w:val="00F1763F"/>
    <w:rsid w:val="00F21A05"/>
    <w:rsid w:val="00F2258D"/>
    <w:rsid w:val="00F22BBD"/>
    <w:rsid w:val="00F23243"/>
    <w:rsid w:val="00F24F16"/>
    <w:rsid w:val="00F255B0"/>
    <w:rsid w:val="00F25624"/>
    <w:rsid w:val="00F25CB5"/>
    <w:rsid w:val="00F26537"/>
    <w:rsid w:val="00F30049"/>
    <w:rsid w:val="00F30098"/>
    <w:rsid w:val="00F31633"/>
    <w:rsid w:val="00F34320"/>
    <w:rsid w:val="00F34F0E"/>
    <w:rsid w:val="00F35C43"/>
    <w:rsid w:val="00F36296"/>
    <w:rsid w:val="00F40DA8"/>
    <w:rsid w:val="00F42213"/>
    <w:rsid w:val="00F42AE3"/>
    <w:rsid w:val="00F4338C"/>
    <w:rsid w:val="00F45F64"/>
    <w:rsid w:val="00F462D6"/>
    <w:rsid w:val="00F52579"/>
    <w:rsid w:val="00F52D2E"/>
    <w:rsid w:val="00F52E39"/>
    <w:rsid w:val="00F52F7F"/>
    <w:rsid w:val="00F53B7C"/>
    <w:rsid w:val="00F53BD0"/>
    <w:rsid w:val="00F54EDD"/>
    <w:rsid w:val="00F572D9"/>
    <w:rsid w:val="00F57B79"/>
    <w:rsid w:val="00F62477"/>
    <w:rsid w:val="00F6485F"/>
    <w:rsid w:val="00F6643D"/>
    <w:rsid w:val="00F66824"/>
    <w:rsid w:val="00F67271"/>
    <w:rsid w:val="00F707AC"/>
    <w:rsid w:val="00F7083C"/>
    <w:rsid w:val="00F71A7C"/>
    <w:rsid w:val="00F74C83"/>
    <w:rsid w:val="00F75D31"/>
    <w:rsid w:val="00F7663D"/>
    <w:rsid w:val="00F77862"/>
    <w:rsid w:val="00F808ED"/>
    <w:rsid w:val="00F80D66"/>
    <w:rsid w:val="00F82BF5"/>
    <w:rsid w:val="00F84B50"/>
    <w:rsid w:val="00F8637C"/>
    <w:rsid w:val="00F87EDB"/>
    <w:rsid w:val="00F93A64"/>
    <w:rsid w:val="00F94D2F"/>
    <w:rsid w:val="00F9505E"/>
    <w:rsid w:val="00F9592F"/>
    <w:rsid w:val="00F96AA2"/>
    <w:rsid w:val="00FA69AB"/>
    <w:rsid w:val="00FA6EF4"/>
    <w:rsid w:val="00FA6F46"/>
    <w:rsid w:val="00FA79B4"/>
    <w:rsid w:val="00FB04C5"/>
    <w:rsid w:val="00FB0C40"/>
    <w:rsid w:val="00FB0C69"/>
    <w:rsid w:val="00FB1745"/>
    <w:rsid w:val="00FB3465"/>
    <w:rsid w:val="00FB4085"/>
    <w:rsid w:val="00FB4C2D"/>
    <w:rsid w:val="00FB68CF"/>
    <w:rsid w:val="00FB6A6B"/>
    <w:rsid w:val="00FC0085"/>
    <w:rsid w:val="00FC07E0"/>
    <w:rsid w:val="00FC0BF1"/>
    <w:rsid w:val="00FD109E"/>
    <w:rsid w:val="00FD6AF8"/>
    <w:rsid w:val="00FD7F5B"/>
    <w:rsid w:val="00FE14F6"/>
    <w:rsid w:val="00FE26C3"/>
    <w:rsid w:val="00FE2DCA"/>
    <w:rsid w:val="00FE30C4"/>
    <w:rsid w:val="00FE5409"/>
    <w:rsid w:val="00FE5A1B"/>
    <w:rsid w:val="00FE5D51"/>
    <w:rsid w:val="00FE5E72"/>
    <w:rsid w:val="00FE72C7"/>
    <w:rsid w:val="00FF1CEA"/>
    <w:rsid w:val="00FF2AB3"/>
    <w:rsid w:val="00FF3386"/>
    <w:rsid w:val="00FF3F6D"/>
    <w:rsid w:val="00FF4150"/>
    <w:rsid w:val="00FF44E7"/>
    <w:rsid w:val="00FF49C3"/>
    <w:rsid w:val="00FF77D7"/>
    <w:rsid w:val="0131182B"/>
    <w:rsid w:val="0220B0D8"/>
    <w:rsid w:val="0289F0E9"/>
    <w:rsid w:val="02EEE5AA"/>
    <w:rsid w:val="031D1899"/>
    <w:rsid w:val="0340218C"/>
    <w:rsid w:val="04623FA7"/>
    <w:rsid w:val="04845B3C"/>
    <w:rsid w:val="04C47F53"/>
    <w:rsid w:val="04C55512"/>
    <w:rsid w:val="04E41672"/>
    <w:rsid w:val="04F6174A"/>
    <w:rsid w:val="05515E9E"/>
    <w:rsid w:val="05BE759B"/>
    <w:rsid w:val="05D91BD7"/>
    <w:rsid w:val="061CF634"/>
    <w:rsid w:val="06B94120"/>
    <w:rsid w:val="06D23DDA"/>
    <w:rsid w:val="06D9B37F"/>
    <w:rsid w:val="06E22F30"/>
    <w:rsid w:val="07A74205"/>
    <w:rsid w:val="07D788F0"/>
    <w:rsid w:val="0844A8CF"/>
    <w:rsid w:val="087FA97C"/>
    <w:rsid w:val="08A1DE53"/>
    <w:rsid w:val="08AFC13F"/>
    <w:rsid w:val="08C8518C"/>
    <w:rsid w:val="0985E3BC"/>
    <w:rsid w:val="09AA29D5"/>
    <w:rsid w:val="09D9CCE4"/>
    <w:rsid w:val="0A05FCE6"/>
    <w:rsid w:val="0A0B8D11"/>
    <w:rsid w:val="0A18C54C"/>
    <w:rsid w:val="0AC84475"/>
    <w:rsid w:val="0ADF3863"/>
    <w:rsid w:val="0B23DB9B"/>
    <w:rsid w:val="0B3185F0"/>
    <w:rsid w:val="0B391370"/>
    <w:rsid w:val="0B88FA82"/>
    <w:rsid w:val="0B93BA73"/>
    <w:rsid w:val="0BA2AE09"/>
    <w:rsid w:val="0BBE1D56"/>
    <w:rsid w:val="0C47BE5F"/>
    <w:rsid w:val="0CD3D7AD"/>
    <w:rsid w:val="0D819F24"/>
    <w:rsid w:val="0DB0CB05"/>
    <w:rsid w:val="0DF9CD1A"/>
    <w:rsid w:val="0E3B044A"/>
    <w:rsid w:val="0E4CA8A3"/>
    <w:rsid w:val="0EA59BFB"/>
    <w:rsid w:val="0EBEEA9A"/>
    <w:rsid w:val="0EC0D80D"/>
    <w:rsid w:val="0F0271B5"/>
    <w:rsid w:val="0F1AD66D"/>
    <w:rsid w:val="0F72A955"/>
    <w:rsid w:val="0FBEDF2D"/>
    <w:rsid w:val="0FC16704"/>
    <w:rsid w:val="0FD352CA"/>
    <w:rsid w:val="0FE544B8"/>
    <w:rsid w:val="100AF69E"/>
    <w:rsid w:val="10D8EA9D"/>
    <w:rsid w:val="110C1F93"/>
    <w:rsid w:val="112A3775"/>
    <w:rsid w:val="114E5090"/>
    <w:rsid w:val="11D6FD77"/>
    <w:rsid w:val="12300040"/>
    <w:rsid w:val="1245FF42"/>
    <w:rsid w:val="12CD2224"/>
    <w:rsid w:val="131F265B"/>
    <w:rsid w:val="13219CB8"/>
    <w:rsid w:val="13B203F0"/>
    <w:rsid w:val="13D7D647"/>
    <w:rsid w:val="14293712"/>
    <w:rsid w:val="1455C7D3"/>
    <w:rsid w:val="1481BA97"/>
    <w:rsid w:val="14D309F8"/>
    <w:rsid w:val="15AD6274"/>
    <w:rsid w:val="15AE18E0"/>
    <w:rsid w:val="15BEB9DB"/>
    <w:rsid w:val="15CECE63"/>
    <w:rsid w:val="15E72B37"/>
    <w:rsid w:val="166557B4"/>
    <w:rsid w:val="1668FEB3"/>
    <w:rsid w:val="1669EE2E"/>
    <w:rsid w:val="16747C96"/>
    <w:rsid w:val="168573B5"/>
    <w:rsid w:val="16E55F01"/>
    <w:rsid w:val="16FDE647"/>
    <w:rsid w:val="170B7DBF"/>
    <w:rsid w:val="170DB560"/>
    <w:rsid w:val="17727530"/>
    <w:rsid w:val="1795D41D"/>
    <w:rsid w:val="17E1D550"/>
    <w:rsid w:val="183AA45C"/>
    <w:rsid w:val="185F45E9"/>
    <w:rsid w:val="1876B9D3"/>
    <w:rsid w:val="1897AA24"/>
    <w:rsid w:val="18D7AC28"/>
    <w:rsid w:val="19353A72"/>
    <w:rsid w:val="19665E03"/>
    <w:rsid w:val="196B59C8"/>
    <w:rsid w:val="19945AE6"/>
    <w:rsid w:val="19D8D59F"/>
    <w:rsid w:val="1A0DFF54"/>
    <w:rsid w:val="1A2BEC9B"/>
    <w:rsid w:val="1A350229"/>
    <w:rsid w:val="1A9CC3C2"/>
    <w:rsid w:val="1AA5708B"/>
    <w:rsid w:val="1B56617B"/>
    <w:rsid w:val="1B7FECBD"/>
    <w:rsid w:val="1BFB8703"/>
    <w:rsid w:val="1C06FFE8"/>
    <w:rsid w:val="1C5AEC28"/>
    <w:rsid w:val="1C61BABF"/>
    <w:rsid w:val="1C8877AF"/>
    <w:rsid w:val="1CA9F67A"/>
    <w:rsid w:val="1CEF2CF3"/>
    <w:rsid w:val="1CFCB128"/>
    <w:rsid w:val="1D1B7075"/>
    <w:rsid w:val="1D256BAE"/>
    <w:rsid w:val="1D51A0DB"/>
    <w:rsid w:val="1DC254C1"/>
    <w:rsid w:val="1E62319A"/>
    <w:rsid w:val="1F6D0733"/>
    <w:rsid w:val="1F7671FB"/>
    <w:rsid w:val="2018B7A7"/>
    <w:rsid w:val="2105A747"/>
    <w:rsid w:val="217A1A35"/>
    <w:rsid w:val="219254A8"/>
    <w:rsid w:val="21A48ECD"/>
    <w:rsid w:val="21A76F62"/>
    <w:rsid w:val="23BA5B2C"/>
    <w:rsid w:val="23BF4743"/>
    <w:rsid w:val="23D7509B"/>
    <w:rsid w:val="24250199"/>
    <w:rsid w:val="248197AF"/>
    <w:rsid w:val="24E68D3D"/>
    <w:rsid w:val="25C151E9"/>
    <w:rsid w:val="25DED325"/>
    <w:rsid w:val="26771F78"/>
    <w:rsid w:val="26CD2B8F"/>
    <w:rsid w:val="27052959"/>
    <w:rsid w:val="27250E12"/>
    <w:rsid w:val="27319683"/>
    <w:rsid w:val="27C03073"/>
    <w:rsid w:val="2890B6F1"/>
    <w:rsid w:val="28CBCFBE"/>
    <w:rsid w:val="2910784A"/>
    <w:rsid w:val="293830F2"/>
    <w:rsid w:val="298C1322"/>
    <w:rsid w:val="29C53001"/>
    <w:rsid w:val="29EC5FAA"/>
    <w:rsid w:val="29FF13C5"/>
    <w:rsid w:val="2A28CFA4"/>
    <w:rsid w:val="2A63AAFB"/>
    <w:rsid w:val="2B058168"/>
    <w:rsid w:val="2B74E16E"/>
    <w:rsid w:val="2C2259AD"/>
    <w:rsid w:val="2D066096"/>
    <w:rsid w:val="2D7C5568"/>
    <w:rsid w:val="2DC6141B"/>
    <w:rsid w:val="2DDC3C93"/>
    <w:rsid w:val="2DE12D95"/>
    <w:rsid w:val="2DFFCEE9"/>
    <w:rsid w:val="2E0862A5"/>
    <w:rsid w:val="2E4F6E9A"/>
    <w:rsid w:val="2EA6E4E4"/>
    <w:rsid w:val="2EB18FDF"/>
    <w:rsid w:val="2ECBDF21"/>
    <w:rsid w:val="2F00F21C"/>
    <w:rsid w:val="2F066707"/>
    <w:rsid w:val="2F19FA5A"/>
    <w:rsid w:val="2F4FDB93"/>
    <w:rsid w:val="2F97E35C"/>
    <w:rsid w:val="3072979C"/>
    <w:rsid w:val="308C6CD7"/>
    <w:rsid w:val="30E02179"/>
    <w:rsid w:val="30E84B43"/>
    <w:rsid w:val="313CF7E4"/>
    <w:rsid w:val="3155695C"/>
    <w:rsid w:val="31966F26"/>
    <w:rsid w:val="31DD5769"/>
    <w:rsid w:val="31E83D05"/>
    <w:rsid w:val="31F14551"/>
    <w:rsid w:val="320D0997"/>
    <w:rsid w:val="3223028A"/>
    <w:rsid w:val="32CADA32"/>
    <w:rsid w:val="32DC5395"/>
    <w:rsid w:val="32E2E04E"/>
    <w:rsid w:val="331598ED"/>
    <w:rsid w:val="3385F5EE"/>
    <w:rsid w:val="33AE356A"/>
    <w:rsid w:val="33B63FDB"/>
    <w:rsid w:val="340B0FD3"/>
    <w:rsid w:val="34240FB1"/>
    <w:rsid w:val="3477737E"/>
    <w:rsid w:val="34AD671E"/>
    <w:rsid w:val="34D55AAE"/>
    <w:rsid w:val="352C3DCA"/>
    <w:rsid w:val="359C7EC5"/>
    <w:rsid w:val="36A00730"/>
    <w:rsid w:val="36DA4574"/>
    <w:rsid w:val="36E06587"/>
    <w:rsid w:val="36FE2F43"/>
    <w:rsid w:val="37451E66"/>
    <w:rsid w:val="37A15F9D"/>
    <w:rsid w:val="37AFBF9A"/>
    <w:rsid w:val="388C3AD6"/>
    <w:rsid w:val="393E1F6E"/>
    <w:rsid w:val="395FD5D4"/>
    <w:rsid w:val="3974385D"/>
    <w:rsid w:val="39C3990A"/>
    <w:rsid w:val="39CC5786"/>
    <w:rsid w:val="39F971FA"/>
    <w:rsid w:val="3A18C635"/>
    <w:rsid w:val="3A4FFA3C"/>
    <w:rsid w:val="3A7553CA"/>
    <w:rsid w:val="3B0DD775"/>
    <w:rsid w:val="3B83F0E3"/>
    <w:rsid w:val="3B85A892"/>
    <w:rsid w:val="3C187BC0"/>
    <w:rsid w:val="3C38FE53"/>
    <w:rsid w:val="3C818DE7"/>
    <w:rsid w:val="3D13865A"/>
    <w:rsid w:val="3D6911DE"/>
    <w:rsid w:val="3D7A0F92"/>
    <w:rsid w:val="3D88EFBE"/>
    <w:rsid w:val="3DE38D1E"/>
    <w:rsid w:val="3E03330E"/>
    <w:rsid w:val="3EE815F5"/>
    <w:rsid w:val="3EF53F24"/>
    <w:rsid w:val="3F40FDD6"/>
    <w:rsid w:val="3F4FB58A"/>
    <w:rsid w:val="3FAEF7F6"/>
    <w:rsid w:val="3FCEB8C7"/>
    <w:rsid w:val="3FF39A23"/>
    <w:rsid w:val="407C17CC"/>
    <w:rsid w:val="40D4337C"/>
    <w:rsid w:val="415AA3AA"/>
    <w:rsid w:val="41BB1028"/>
    <w:rsid w:val="41C49155"/>
    <w:rsid w:val="41FA0A9A"/>
    <w:rsid w:val="420D0E28"/>
    <w:rsid w:val="4230A01C"/>
    <w:rsid w:val="426FB3C8"/>
    <w:rsid w:val="43B08012"/>
    <w:rsid w:val="43FE9BB5"/>
    <w:rsid w:val="440A4A7E"/>
    <w:rsid w:val="4439A0D1"/>
    <w:rsid w:val="44BB10A9"/>
    <w:rsid w:val="44D1C27F"/>
    <w:rsid w:val="44D90543"/>
    <w:rsid w:val="44E4F861"/>
    <w:rsid w:val="4526852C"/>
    <w:rsid w:val="45A1F0D6"/>
    <w:rsid w:val="46B5E14C"/>
    <w:rsid w:val="47ED4760"/>
    <w:rsid w:val="4844BA6B"/>
    <w:rsid w:val="48CEE5A7"/>
    <w:rsid w:val="48E1284F"/>
    <w:rsid w:val="4928BCE9"/>
    <w:rsid w:val="49637A2E"/>
    <w:rsid w:val="498BC2DC"/>
    <w:rsid w:val="499ADA3F"/>
    <w:rsid w:val="49C3DB25"/>
    <w:rsid w:val="49F19139"/>
    <w:rsid w:val="4A12222F"/>
    <w:rsid w:val="4A1EEE38"/>
    <w:rsid w:val="4AF34DB4"/>
    <w:rsid w:val="4B337AF3"/>
    <w:rsid w:val="4B4D3EE9"/>
    <w:rsid w:val="4B80CB5E"/>
    <w:rsid w:val="4B850BD5"/>
    <w:rsid w:val="4BBD97FB"/>
    <w:rsid w:val="4BEB4921"/>
    <w:rsid w:val="4C0996D6"/>
    <w:rsid w:val="4C463118"/>
    <w:rsid w:val="4C591A2B"/>
    <w:rsid w:val="4C9BF2B7"/>
    <w:rsid w:val="4CBB82A6"/>
    <w:rsid w:val="4CD41F76"/>
    <w:rsid w:val="4CDB826B"/>
    <w:rsid w:val="4D087025"/>
    <w:rsid w:val="4D26751F"/>
    <w:rsid w:val="4DC5306E"/>
    <w:rsid w:val="4DD3C883"/>
    <w:rsid w:val="4DDEBA7E"/>
    <w:rsid w:val="4DF6E720"/>
    <w:rsid w:val="4DF7F691"/>
    <w:rsid w:val="4E0DB3ED"/>
    <w:rsid w:val="4EDF207F"/>
    <w:rsid w:val="4EF053FD"/>
    <w:rsid w:val="4FC113E6"/>
    <w:rsid w:val="4FEC14DE"/>
    <w:rsid w:val="50088166"/>
    <w:rsid w:val="50382A5F"/>
    <w:rsid w:val="50382A5F"/>
    <w:rsid w:val="5050F94B"/>
    <w:rsid w:val="506F5E45"/>
    <w:rsid w:val="50A88A76"/>
    <w:rsid w:val="50D8A36F"/>
    <w:rsid w:val="5102ABDB"/>
    <w:rsid w:val="512FC7CD"/>
    <w:rsid w:val="515CD14E"/>
    <w:rsid w:val="516FD5D2"/>
    <w:rsid w:val="52505E65"/>
    <w:rsid w:val="52B2A6A7"/>
    <w:rsid w:val="52FBD478"/>
    <w:rsid w:val="5302DF7B"/>
    <w:rsid w:val="53F31E4A"/>
    <w:rsid w:val="546235FF"/>
    <w:rsid w:val="547AB41B"/>
    <w:rsid w:val="54943324"/>
    <w:rsid w:val="54A4382E"/>
    <w:rsid w:val="550FEF3B"/>
    <w:rsid w:val="55EE04B5"/>
    <w:rsid w:val="5639BEB8"/>
    <w:rsid w:val="56AF752C"/>
    <w:rsid w:val="56DD9960"/>
    <w:rsid w:val="5735872D"/>
    <w:rsid w:val="57BFCA4F"/>
    <w:rsid w:val="57E0471F"/>
    <w:rsid w:val="57FC16D3"/>
    <w:rsid w:val="584CC950"/>
    <w:rsid w:val="58A44809"/>
    <w:rsid w:val="58D1ED4E"/>
    <w:rsid w:val="58F79D76"/>
    <w:rsid w:val="59202128"/>
    <w:rsid w:val="59E36033"/>
    <w:rsid w:val="59FB20B5"/>
    <w:rsid w:val="5A4DDC6B"/>
    <w:rsid w:val="5ABF717B"/>
    <w:rsid w:val="5B09F1A7"/>
    <w:rsid w:val="5BF4F51B"/>
    <w:rsid w:val="5BF70671"/>
    <w:rsid w:val="5C88E4F0"/>
    <w:rsid w:val="5CBD0907"/>
    <w:rsid w:val="5D0C1092"/>
    <w:rsid w:val="5D224F6B"/>
    <w:rsid w:val="5DFDFD6F"/>
    <w:rsid w:val="5EA12CF3"/>
    <w:rsid w:val="5EDB1859"/>
    <w:rsid w:val="5EEFEEEE"/>
    <w:rsid w:val="603825A5"/>
    <w:rsid w:val="60E58B70"/>
    <w:rsid w:val="6108B8B9"/>
    <w:rsid w:val="610BA429"/>
    <w:rsid w:val="6171337D"/>
    <w:rsid w:val="61850217"/>
    <w:rsid w:val="6198F750"/>
    <w:rsid w:val="6199D203"/>
    <w:rsid w:val="6235C135"/>
    <w:rsid w:val="624831FC"/>
    <w:rsid w:val="625F407A"/>
    <w:rsid w:val="62B5808F"/>
    <w:rsid w:val="63660A03"/>
    <w:rsid w:val="639D53F5"/>
    <w:rsid w:val="63CE5618"/>
    <w:rsid w:val="63DA9DC0"/>
    <w:rsid w:val="63DEFDDE"/>
    <w:rsid w:val="646AB122"/>
    <w:rsid w:val="64BA073F"/>
    <w:rsid w:val="64D9DBF1"/>
    <w:rsid w:val="651A4C2D"/>
    <w:rsid w:val="657AFDFA"/>
    <w:rsid w:val="670D56B4"/>
    <w:rsid w:val="67E35035"/>
    <w:rsid w:val="67FF0F12"/>
    <w:rsid w:val="682DF129"/>
    <w:rsid w:val="69B1950C"/>
    <w:rsid w:val="69E3F310"/>
    <w:rsid w:val="6A1641FC"/>
    <w:rsid w:val="6A322B21"/>
    <w:rsid w:val="6B03B6CD"/>
    <w:rsid w:val="6C3A1CE7"/>
    <w:rsid w:val="6C5E0A82"/>
    <w:rsid w:val="6C97530E"/>
    <w:rsid w:val="6CE9AD8A"/>
    <w:rsid w:val="6D3CF16D"/>
    <w:rsid w:val="6D726FF1"/>
    <w:rsid w:val="6E042466"/>
    <w:rsid w:val="6E237B1A"/>
    <w:rsid w:val="6EF9D870"/>
    <w:rsid w:val="6F2DE10E"/>
    <w:rsid w:val="6F3899ED"/>
    <w:rsid w:val="6F561255"/>
    <w:rsid w:val="709B2F35"/>
    <w:rsid w:val="70F81743"/>
    <w:rsid w:val="70FB9061"/>
    <w:rsid w:val="7128C71F"/>
    <w:rsid w:val="71D7373B"/>
    <w:rsid w:val="71F07077"/>
    <w:rsid w:val="71F55B8C"/>
    <w:rsid w:val="72273B3B"/>
    <w:rsid w:val="72DFE0E5"/>
    <w:rsid w:val="72ECAD76"/>
    <w:rsid w:val="73464915"/>
    <w:rsid w:val="736C5839"/>
    <w:rsid w:val="739FAD26"/>
    <w:rsid w:val="73C94CD3"/>
    <w:rsid w:val="746B9AD4"/>
    <w:rsid w:val="7498C874"/>
    <w:rsid w:val="74CAAB27"/>
    <w:rsid w:val="74CD7AD7"/>
    <w:rsid w:val="75A3C37A"/>
    <w:rsid w:val="75AADA0E"/>
    <w:rsid w:val="75C5EFB1"/>
    <w:rsid w:val="75C9C062"/>
    <w:rsid w:val="76032D14"/>
    <w:rsid w:val="76846A14"/>
    <w:rsid w:val="769D1F6E"/>
    <w:rsid w:val="77B5D0F8"/>
    <w:rsid w:val="77B7A000"/>
    <w:rsid w:val="77C4825D"/>
    <w:rsid w:val="7827326A"/>
    <w:rsid w:val="784B239B"/>
    <w:rsid w:val="784E2A67"/>
    <w:rsid w:val="787D2E2D"/>
    <w:rsid w:val="78D7FF57"/>
    <w:rsid w:val="7935FCAD"/>
    <w:rsid w:val="794E02EC"/>
    <w:rsid w:val="7985D147"/>
    <w:rsid w:val="79AA7028"/>
    <w:rsid w:val="79F8FC2D"/>
    <w:rsid w:val="7A636C06"/>
    <w:rsid w:val="7A742978"/>
    <w:rsid w:val="7AC656D7"/>
    <w:rsid w:val="7B16BA33"/>
    <w:rsid w:val="7BB3314A"/>
    <w:rsid w:val="7BDB46BB"/>
    <w:rsid w:val="7BE761E2"/>
    <w:rsid w:val="7C0D00AC"/>
    <w:rsid w:val="7C2B4159"/>
    <w:rsid w:val="7D0BA98A"/>
    <w:rsid w:val="7D0DA857"/>
    <w:rsid w:val="7D1B4A76"/>
    <w:rsid w:val="7D9787FD"/>
    <w:rsid w:val="7E474196"/>
    <w:rsid w:val="7FA232F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024F837"/>
  <w14:defaultImageDpi w14:val="32767"/>
  <w15:chartTrackingRefBased/>
  <w15:docId w15:val="{824C4DFC-750A-4E53-8D2E-532DDC7A9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hAnsi="Aptos" w:cs="Times New Roman (Body CS)" w:eastAsiaTheme="minorHAnsi"/>
        <w:color w:val="023F3F"/>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33331C"/>
    <w:pPr>
      <w:spacing w:before="120" w:after="120" w:line="312" w:lineRule="auto"/>
    </w:pPr>
    <w:rPr>
      <w:lang w:val="en-AU"/>
    </w:rPr>
  </w:style>
  <w:style w:type="paragraph" w:styleId="Heading1">
    <w:name w:val="heading 1"/>
    <w:basedOn w:val="Normal"/>
    <w:next w:val="Normal"/>
    <w:link w:val="Heading1Char"/>
    <w:uiPriority w:val="9"/>
    <w:qFormat/>
    <w:rsid w:val="00D11FB8"/>
    <w:pPr>
      <w:numPr>
        <w:numId w:val="24"/>
      </w:numPr>
      <w:outlineLvl w:val="0"/>
    </w:pPr>
    <w:rPr>
      <w:rFonts w:eastAsiaTheme="majorEastAsia" w:cstheme="majorBidi"/>
      <w:b/>
      <w:color w:val="00C600"/>
      <w:sz w:val="40"/>
      <w:szCs w:val="32"/>
    </w:rPr>
  </w:style>
  <w:style w:type="paragraph" w:styleId="Heading2">
    <w:name w:val="heading 2"/>
    <w:basedOn w:val="Heading1"/>
    <w:next w:val="Normal"/>
    <w:link w:val="Heading2Char"/>
    <w:uiPriority w:val="9"/>
    <w:unhideWhenUsed/>
    <w:qFormat/>
    <w:rsid w:val="00D11FB8"/>
    <w:pPr>
      <w:numPr>
        <w:ilvl w:val="1"/>
      </w:numPr>
      <w:outlineLvl w:val="1"/>
    </w:pPr>
    <w:rPr>
      <w:color w:val="023F3F"/>
      <w:sz w:val="28"/>
      <w:szCs w:val="26"/>
    </w:rPr>
  </w:style>
  <w:style w:type="paragraph" w:styleId="Heading3">
    <w:name w:val="heading 3"/>
    <w:basedOn w:val="Heading2"/>
    <w:next w:val="Normal"/>
    <w:link w:val="Heading3Char"/>
    <w:uiPriority w:val="9"/>
    <w:unhideWhenUsed/>
    <w:qFormat/>
    <w:rsid w:val="00D11FB8"/>
    <w:pPr>
      <w:keepNext/>
      <w:keepLines/>
      <w:numPr>
        <w:ilvl w:val="2"/>
      </w:numPr>
      <w:outlineLvl w:val="2"/>
    </w:pPr>
    <w:rPr>
      <w:color w:val="A6A6A6" w:themeColor="background1" w:themeShade="A6"/>
      <w:sz w:val="24"/>
    </w:rPr>
  </w:style>
  <w:style w:type="paragraph" w:styleId="Heading4">
    <w:name w:val="heading 4"/>
    <w:basedOn w:val="Normal"/>
    <w:next w:val="Normal"/>
    <w:link w:val="Heading4Char"/>
    <w:uiPriority w:val="9"/>
    <w:unhideWhenUsed/>
    <w:qFormat/>
    <w:rsid w:val="00D11FB8"/>
    <w:pPr>
      <w:keepNext/>
      <w:keepLines/>
      <w:numPr>
        <w:ilvl w:val="3"/>
        <w:numId w:val="24"/>
      </w:numPr>
      <w:spacing w:before="240"/>
      <w:outlineLvl w:val="3"/>
    </w:pPr>
    <w:rPr>
      <w:rFonts w:eastAsiaTheme="majorEastAsia" w:cstheme="majorBidi"/>
      <w:b/>
      <w:iCs/>
      <w:color w:val="00C600"/>
    </w:rPr>
  </w:style>
  <w:style w:type="paragraph" w:styleId="Heading5">
    <w:name w:val="heading 5"/>
    <w:basedOn w:val="Normal"/>
    <w:next w:val="Normal"/>
    <w:link w:val="Heading5Char"/>
    <w:uiPriority w:val="9"/>
    <w:unhideWhenUsed/>
    <w:qFormat/>
    <w:rsid w:val="009B487E"/>
    <w:pPr>
      <w:keepNext/>
      <w:keepLines/>
      <w:numPr>
        <w:ilvl w:val="4"/>
        <w:numId w:val="2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B487E"/>
    <w:pPr>
      <w:keepNext/>
      <w:keepLines/>
      <w:numPr>
        <w:ilvl w:val="5"/>
        <w:numId w:val="24"/>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9B487E"/>
    <w:pPr>
      <w:keepNext/>
      <w:keepLines/>
      <w:numPr>
        <w:ilvl w:val="6"/>
        <w:numId w:val="24"/>
      </w:numPr>
      <w:spacing w:before="40" w:after="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9B487E"/>
    <w:pPr>
      <w:keepNext/>
      <w:keepLines/>
      <w:numPr>
        <w:ilvl w:val="7"/>
        <w:numId w:val="24"/>
      </w:numPr>
      <w:spacing w:before="40" w:after="0"/>
      <w:outlineLvl w:val="7"/>
    </w:pPr>
    <w:rPr>
      <w:rFonts w:eastAsiaTheme="majorEastAsia" w:cstheme="majorBidi"/>
      <w:sz w:val="21"/>
      <w:szCs w:val="21"/>
    </w:rPr>
  </w:style>
  <w:style w:type="paragraph" w:styleId="Heading9">
    <w:name w:val="heading 9"/>
    <w:basedOn w:val="Normal"/>
    <w:next w:val="Normal"/>
    <w:link w:val="Heading9Char"/>
    <w:uiPriority w:val="9"/>
    <w:semiHidden/>
    <w:unhideWhenUsed/>
    <w:qFormat/>
    <w:rsid w:val="009B487E"/>
    <w:pPr>
      <w:keepNext/>
      <w:keepLines/>
      <w:numPr>
        <w:ilvl w:val="8"/>
        <w:numId w:val="24"/>
      </w:numPr>
      <w:spacing w:before="40" w:after="0"/>
      <w:outlineLvl w:val="8"/>
    </w:pPr>
    <w:rPr>
      <w:rFonts w:eastAsiaTheme="majorEastAsia" w:cstheme="majorBidi"/>
      <w:i/>
      <w:iCs/>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25156B"/>
    <w:pPr>
      <w:tabs>
        <w:tab w:val="center" w:pos="4513"/>
        <w:tab w:val="right" w:pos="9026"/>
      </w:tabs>
    </w:pPr>
  </w:style>
  <w:style w:type="character" w:styleId="HeaderChar" w:customStyle="1">
    <w:name w:val="Header Char"/>
    <w:basedOn w:val="DefaultParagraphFont"/>
    <w:link w:val="Header"/>
    <w:uiPriority w:val="99"/>
    <w:rsid w:val="0025156B"/>
  </w:style>
  <w:style w:type="paragraph" w:styleId="Footer">
    <w:name w:val="footer"/>
    <w:basedOn w:val="Normal"/>
    <w:link w:val="FooterChar"/>
    <w:uiPriority w:val="99"/>
    <w:unhideWhenUsed/>
    <w:rsid w:val="0076559B"/>
    <w:pPr>
      <w:tabs>
        <w:tab w:val="center" w:pos="4513"/>
        <w:tab w:val="right" w:pos="9026"/>
      </w:tabs>
    </w:pPr>
    <w:rPr>
      <w:b/>
      <w:sz w:val="18"/>
    </w:rPr>
  </w:style>
  <w:style w:type="character" w:styleId="FooterChar" w:customStyle="1">
    <w:name w:val="Footer Char"/>
    <w:basedOn w:val="DefaultParagraphFont"/>
    <w:link w:val="Footer"/>
    <w:uiPriority w:val="99"/>
    <w:rsid w:val="0076559B"/>
    <w:rPr>
      <w:rFonts w:asciiTheme="minorHAnsi" w:hAnsiTheme="minorHAnsi"/>
      <w:b/>
      <w:sz w:val="18"/>
    </w:rPr>
  </w:style>
  <w:style w:type="paragraph" w:styleId="TITLEPAGEResponseType" w:customStyle="1">
    <w:name w:val="TITLE PAGE Response Type"/>
    <w:qFormat/>
    <w:rsid w:val="00D11FB8"/>
    <w:rPr>
      <w:i/>
      <w:color w:val="00C600"/>
      <w:sz w:val="36"/>
      <w:lang w:val="en-US"/>
    </w:rPr>
  </w:style>
  <w:style w:type="paragraph" w:styleId="TITLEPAGEProjectTitle" w:customStyle="1">
    <w:name w:val="TITLE PAGE Project Title"/>
    <w:next w:val="TITLEPAGEResponseType"/>
    <w:autoRedefine/>
    <w:qFormat/>
    <w:rsid w:val="00D11FB8"/>
    <w:pPr>
      <w:spacing w:after="120"/>
    </w:pPr>
    <w:rPr>
      <w:b/>
      <w:color w:val="00C600"/>
      <w:sz w:val="72"/>
      <w:lang w:val="en-US"/>
    </w:rPr>
  </w:style>
  <w:style w:type="paragraph" w:styleId="TITLEPAGEClientName" w:customStyle="1">
    <w:name w:val="TITLE PAGE Client Name"/>
    <w:next w:val="TITLEPAGEProjectTitle"/>
    <w:autoRedefine/>
    <w:qFormat/>
    <w:rsid w:val="00D34892"/>
    <w:pPr>
      <w:spacing w:after="120"/>
    </w:pPr>
    <w:rPr>
      <w:color w:val="FFFFFF" w:themeColor="background1"/>
      <w:sz w:val="28"/>
      <w:lang w:val="en-US"/>
    </w:rPr>
  </w:style>
  <w:style w:type="paragraph" w:styleId="TableTitle" w:customStyle="1">
    <w:name w:val="Table Title"/>
    <w:basedOn w:val="Normal"/>
    <w:next w:val="Normal"/>
    <w:autoRedefine/>
    <w:qFormat/>
    <w:rsid w:val="00D11FB8"/>
    <w:rPr>
      <w:b/>
      <w:color w:val="00C600"/>
      <w:sz w:val="28"/>
    </w:rPr>
  </w:style>
  <w:style w:type="character" w:styleId="Heading1Char" w:customStyle="1">
    <w:name w:val="Heading 1 Char"/>
    <w:basedOn w:val="DefaultParagraphFont"/>
    <w:link w:val="Heading1"/>
    <w:uiPriority w:val="9"/>
    <w:rsid w:val="00D11FB8"/>
    <w:rPr>
      <w:rFonts w:eastAsiaTheme="majorEastAsia" w:cstheme="majorBidi"/>
      <w:b/>
      <w:color w:val="00C600"/>
      <w:sz w:val="40"/>
      <w:szCs w:val="32"/>
      <w:lang w:val="en-AU"/>
    </w:rPr>
  </w:style>
  <w:style w:type="table" w:styleId="TableGrid">
    <w:name w:val="Table Grid"/>
    <w:aliases w:val="Chamonix_Default"/>
    <w:basedOn w:val="TableNormal"/>
    <w:uiPriority w:val="39"/>
    <w:rsid w:val="00B71AFE"/>
    <w:tblPr>
      <w:tblStyleRowBandSize w:val="1"/>
      <w:tblBorders>
        <w:bottom w:val="single" w:color="D9D9D9" w:themeColor="background1" w:themeShade="D9" w:sz="4" w:space="0"/>
      </w:tblBorders>
      <w:tblCellMar>
        <w:top w:w="85" w:type="dxa"/>
      </w:tblCellMar>
    </w:tblPr>
    <w:tcPr>
      <w:tcMar>
        <w:top w:w="85" w:type="dxa"/>
        <w:bottom w:w="0" w:type="dxa"/>
      </w:tcMar>
      <w:vAlign w:val="center"/>
    </w:tcPr>
    <w:tblStylePr w:type="firstRow">
      <w:pPr>
        <w:jc w:val="left"/>
      </w:pPr>
      <w:rPr>
        <w:b/>
        <w:color w:val="FFFFFF" w:themeColor="background1"/>
      </w:rPr>
      <w:tblPr/>
      <w:tcPr>
        <w:shd w:val="clear" w:color="auto" w:fill="000000" w:themeFill="text1"/>
        <w:vAlign w:val="center"/>
      </w:tcPr>
    </w:tblStylePr>
    <w:tblStylePr w:type="lastRow">
      <w:rPr>
        <w:b/>
        <w:color w:val="156082" w:themeColor="accent1"/>
      </w:rPr>
      <w:tblPr/>
      <w:tcPr>
        <w:tcBorders>
          <w:top w:val="double" w:color="D9D9D9" w:themeColor="background1" w:themeShade="D9" w:sz="4" w:space="0"/>
        </w:tcBorders>
      </w:tcPr>
    </w:tblStylePr>
    <w:tblStylePr w:type="firstCol">
      <w:rPr>
        <w:b w:val="0"/>
      </w:rPr>
    </w:tblStylePr>
    <w:tblStylePr w:type="band1Horz">
      <w:tblPr/>
      <w:tcPr>
        <w:shd w:val="clear" w:color="auto" w:fill="F2F2F2" w:themeFill="background1" w:themeFillShade="F2"/>
      </w:tcPr>
    </w:tblStylePr>
  </w:style>
  <w:style w:type="character" w:styleId="Heading2Char" w:customStyle="1">
    <w:name w:val="Heading 2 Char"/>
    <w:basedOn w:val="DefaultParagraphFont"/>
    <w:link w:val="Heading2"/>
    <w:uiPriority w:val="9"/>
    <w:rsid w:val="00D11FB8"/>
    <w:rPr>
      <w:rFonts w:eastAsiaTheme="majorEastAsia" w:cstheme="majorBidi"/>
      <w:b/>
      <w:sz w:val="28"/>
      <w:szCs w:val="26"/>
      <w:lang w:val="en-AU"/>
    </w:rPr>
  </w:style>
  <w:style w:type="character" w:styleId="Heading3Char" w:customStyle="1">
    <w:name w:val="Heading 3 Char"/>
    <w:basedOn w:val="DefaultParagraphFont"/>
    <w:link w:val="Heading3"/>
    <w:uiPriority w:val="9"/>
    <w:rsid w:val="00D11FB8"/>
    <w:rPr>
      <w:rFonts w:eastAsiaTheme="majorEastAsia" w:cstheme="majorBidi"/>
      <w:b/>
      <w:color w:val="A6A6A6" w:themeColor="background1" w:themeShade="A6"/>
      <w:sz w:val="24"/>
      <w:szCs w:val="26"/>
      <w:lang w:val="en-AU"/>
    </w:rPr>
  </w:style>
  <w:style w:type="character" w:styleId="Heading4Char" w:customStyle="1">
    <w:name w:val="Heading 4 Char"/>
    <w:basedOn w:val="DefaultParagraphFont"/>
    <w:link w:val="Heading4"/>
    <w:uiPriority w:val="9"/>
    <w:rsid w:val="00D11FB8"/>
    <w:rPr>
      <w:rFonts w:eastAsiaTheme="majorEastAsia" w:cstheme="majorBidi"/>
      <w:b/>
      <w:iCs/>
      <w:color w:val="00C600"/>
      <w:lang w:val="en-AU"/>
    </w:rPr>
  </w:style>
  <w:style w:type="character" w:styleId="Heading5Char" w:customStyle="1">
    <w:name w:val="Heading 5 Char"/>
    <w:basedOn w:val="DefaultParagraphFont"/>
    <w:link w:val="Heading5"/>
    <w:uiPriority w:val="9"/>
    <w:rsid w:val="009B487E"/>
    <w:rPr>
      <w:rFonts w:eastAsiaTheme="majorEastAsia" w:cstheme="majorBidi"/>
      <w:lang w:val="en-AU"/>
    </w:rPr>
  </w:style>
  <w:style w:type="character" w:styleId="Heading6Char" w:customStyle="1">
    <w:name w:val="Heading 6 Char"/>
    <w:basedOn w:val="DefaultParagraphFont"/>
    <w:link w:val="Heading6"/>
    <w:uiPriority w:val="9"/>
    <w:semiHidden/>
    <w:rsid w:val="009B487E"/>
    <w:rPr>
      <w:rFonts w:eastAsiaTheme="majorEastAsia" w:cstheme="majorBidi"/>
      <w:lang w:val="en-AU"/>
    </w:rPr>
  </w:style>
  <w:style w:type="character" w:styleId="Heading7Char" w:customStyle="1">
    <w:name w:val="Heading 7 Char"/>
    <w:basedOn w:val="DefaultParagraphFont"/>
    <w:link w:val="Heading7"/>
    <w:uiPriority w:val="9"/>
    <w:semiHidden/>
    <w:rsid w:val="009B487E"/>
    <w:rPr>
      <w:rFonts w:eastAsiaTheme="majorEastAsia" w:cstheme="majorBidi"/>
      <w:i/>
      <w:iCs/>
      <w:lang w:val="en-AU"/>
    </w:rPr>
  </w:style>
  <w:style w:type="character" w:styleId="Heading8Char" w:customStyle="1">
    <w:name w:val="Heading 8 Char"/>
    <w:basedOn w:val="DefaultParagraphFont"/>
    <w:link w:val="Heading8"/>
    <w:uiPriority w:val="9"/>
    <w:semiHidden/>
    <w:rsid w:val="009B487E"/>
    <w:rPr>
      <w:rFonts w:eastAsiaTheme="majorEastAsia" w:cstheme="majorBidi"/>
      <w:sz w:val="21"/>
      <w:szCs w:val="21"/>
      <w:lang w:val="en-AU"/>
    </w:rPr>
  </w:style>
  <w:style w:type="character" w:styleId="Heading9Char" w:customStyle="1">
    <w:name w:val="Heading 9 Char"/>
    <w:basedOn w:val="DefaultParagraphFont"/>
    <w:link w:val="Heading9"/>
    <w:uiPriority w:val="9"/>
    <w:semiHidden/>
    <w:rsid w:val="009B487E"/>
    <w:rPr>
      <w:rFonts w:eastAsiaTheme="majorEastAsia" w:cstheme="majorBidi"/>
      <w:i/>
      <w:iCs/>
      <w:sz w:val="21"/>
      <w:szCs w:val="21"/>
      <w:lang w:val="en-AU"/>
    </w:rPr>
  </w:style>
  <w:style w:type="table" w:styleId="PlainTable5">
    <w:name w:val="Plain Table 5"/>
    <w:basedOn w:val="TableNormal"/>
    <w:uiPriority w:val="45"/>
    <w:rsid w:val="0008621A"/>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C67443"/>
    <w:tblPr>
      <w:tblStyleRowBandSize w:val="1"/>
      <w:tblStyleColBandSize w:val="1"/>
      <w:tblBorders>
        <w:top w:val="single" w:color="8DD873" w:themeColor="accent6" w:themeTint="99" w:sz="4" w:space="0"/>
        <w:left w:val="single" w:color="8DD873" w:themeColor="accent6" w:themeTint="99" w:sz="4" w:space="0"/>
        <w:bottom w:val="single" w:color="8DD873" w:themeColor="accent6" w:themeTint="99" w:sz="4" w:space="0"/>
        <w:right w:val="single" w:color="8DD873" w:themeColor="accent6" w:themeTint="99" w:sz="4" w:space="0"/>
        <w:insideH w:val="single" w:color="8DD873" w:themeColor="accent6" w:themeTint="99" w:sz="4" w:space="0"/>
        <w:insideV w:val="single" w:color="8DD873" w:themeColor="accent6" w:themeTint="99" w:sz="4" w:space="0"/>
      </w:tblBorders>
    </w:tblPr>
    <w:tblStylePr w:type="firstRow">
      <w:rPr>
        <w:b/>
        <w:bCs/>
        <w:color w:val="FFFFFF" w:themeColor="background1"/>
      </w:rPr>
      <w:tblPr/>
      <w:tcPr>
        <w:tcBorders>
          <w:top w:val="single" w:color="4EA72E" w:themeColor="accent6" w:sz="4" w:space="0"/>
          <w:left w:val="single" w:color="4EA72E" w:themeColor="accent6" w:sz="4" w:space="0"/>
          <w:bottom w:val="single" w:color="4EA72E" w:themeColor="accent6" w:sz="4" w:space="0"/>
          <w:right w:val="single" w:color="4EA72E" w:themeColor="accent6" w:sz="4" w:space="0"/>
          <w:insideH w:val="nil"/>
          <w:insideV w:val="nil"/>
        </w:tcBorders>
        <w:shd w:val="clear" w:color="auto" w:fill="4EA72E" w:themeFill="accent6"/>
      </w:tcPr>
    </w:tblStylePr>
    <w:tblStylePr w:type="lastRow">
      <w:rPr>
        <w:b/>
        <w:bCs/>
      </w:rPr>
      <w:tblPr/>
      <w:tcPr>
        <w:tcBorders>
          <w:top w:val="double" w:color="4EA72E" w:themeColor="accent6" w:sz="4" w:space="0"/>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6">
    <w:name w:val="List Table 3 Accent 6"/>
    <w:basedOn w:val="TableNormal"/>
    <w:uiPriority w:val="48"/>
    <w:rsid w:val="00C67443"/>
    <w:tblPr>
      <w:tblStyleRowBandSize w:val="1"/>
      <w:tblStyleColBandSize w:val="1"/>
      <w:tblBorders>
        <w:top w:val="single" w:color="4EA72E" w:themeColor="accent6" w:sz="4" w:space="0"/>
        <w:left w:val="single" w:color="4EA72E" w:themeColor="accent6" w:sz="4" w:space="0"/>
        <w:bottom w:val="single" w:color="4EA72E" w:themeColor="accent6" w:sz="4" w:space="0"/>
        <w:right w:val="single" w:color="4EA72E" w:themeColor="accent6" w:sz="4" w:space="0"/>
      </w:tblBorders>
    </w:tblPr>
    <w:tblStylePr w:type="firstRow">
      <w:rPr>
        <w:b/>
        <w:bCs/>
        <w:color w:val="FFFFFF" w:themeColor="background1"/>
      </w:rPr>
      <w:tblPr/>
      <w:tcPr>
        <w:shd w:val="clear" w:color="auto" w:fill="4EA72E" w:themeFill="accent6"/>
      </w:tcPr>
    </w:tblStylePr>
    <w:tblStylePr w:type="lastRow">
      <w:rPr>
        <w:b/>
        <w:bCs/>
      </w:rPr>
      <w:tblPr/>
      <w:tcPr>
        <w:tcBorders>
          <w:top w:val="double" w:color="4EA72E"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EA72E" w:themeColor="accent6" w:sz="4" w:space="0"/>
          <w:right w:val="single" w:color="4EA72E" w:themeColor="accent6" w:sz="4" w:space="0"/>
        </w:tcBorders>
      </w:tcPr>
    </w:tblStylePr>
    <w:tblStylePr w:type="band1Horz">
      <w:tblPr/>
      <w:tcPr>
        <w:tcBorders>
          <w:top w:val="single" w:color="4EA72E" w:themeColor="accent6" w:sz="4" w:space="0"/>
          <w:bottom w:val="single" w:color="4EA72E"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EA72E" w:themeColor="accent6" w:sz="4" w:space="0"/>
          <w:left w:val="nil"/>
        </w:tcBorders>
      </w:tcPr>
    </w:tblStylePr>
    <w:tblStylePr w:type="swCell">
      <w:tblPr/>
      <w:tcPr>
        <w:tcBorders>
          <w:top w:val="double" w:color="4EA72E" w:themeColor="accent6" w:sz="4" w:space="0"/>
          <w:right w:val="nil"/>
        </w:tcBorders>
      </w:tcPr>
    </w:tblStylePr>
  </w:style>
  <w:style w:type="table" w:styleId="GridTable5Dark-Accent6">
    <w:name w:val="Grid Table 5 Dark Accent 6"/>
    <w:basedOn w:val="TableNormal"/>
    <w:uiPriority w:val="50"/>
    <w:rsid w:val="00C67443"/>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F2D0"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EA72E"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EA72E"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EA72E"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ChamonixGreen" w:customStyle="1">
    <w:name w:val="Chamonix_Green"/>
    <w:basedOn w:val="TableNormal"/>
    <w:uiPriority w:val="99"/>
    <w:rsid w:val="00B71AFE"/>
    <w:tblPr>
      <w:tblStyleRowBandSize w:val="1"/>
      <w:tblStyleColBandSize w:val="1"/>
      <w:tblBorders>
        <w:bottom w:val="single" w:color="D9D9D9" w:themeColor="background1" w:themeShade="D9" w:sz="4" w:space="0"/>
      </w:tblBorders>
      <w:tblCellMar>
        <w:top w:w="85" w:type="dxa"/>
      </w:tblCellMar>
    </w:tblPr>
    <w:tblStylePr w:type="firstRow">
      <w:rPr>
        <w:rFonts w:ascii="Arial Black" w:hAnsi="Arial Black"/>
        <w:b/>
        <w:color w:val="FFFFFF" w:themeColor="background1"/>
      </w:rPr>
      <w:tblPr/>
      <w:tcPr>
        <w:shd w:val="clear" w:color="auto" w:fill="156082" w:themeFill="accent1"/>
      </w:tcPr>
    </w:tblStylePr>
    <w:tblStylePr w:type="lastRow">
      <w:rPr>
        <w:rFonts w:ascii="Arial Black" w:hAnsi="Arial Black"/>
        <w:b/>
        <w:color w:val="156082" w:themeColor="accent1"/>
      </w:rPr>
      <w:tblPr/>
      <w:tcPr>
        <w:tcBorders>
          <w:top w:val="double" w:color="D9D9D9" w:themeColor="background1" w:themeShade="D9" w:sz="4" w:space="0"/>
        </w:tcBorders>
      </w:tcPr>
    </w:tblStylePr>
    <w:tblStylePr w:type="firstCol">
      <w:rPr>
        <w:rFonts w:ascii="Arial Black" w:hAnsi="Arial Black"/>
      </w:rPr>
    </w:tblStylePr>
    <w:tblStylePr w:type="lastCol">
      <w:rPr>
        <w:rFonts w:ascii="Arial Black" w:hAnsi="Arial Black"/>
      </w:rPr>
    </w:tblStylePr>
    <w:tblStylePr w:type="band1Vert">
      <w:rPr>
        <w:rFonts w:ascii="Arial Black" w:hAnsi="Arial Black"/>
      </w:rPr>
    </w:tblStylePr>
    <w:tblStylePr w:type="band2Vert">
      <w:rPr>
        <w:rFonts w:ascii="Arial Black" w:hAnsi="Arial Black"/>
      </w:rPr>
    </w:tblStylePr>
    <w:tblStylePr w:type="band1Horz">
      <w:rPr>
        <w:rFonts w:ascii="Arial Black" w:hAnsi="Arial Black"/>
      </w:rPr>
      <w:tblPr>
        <w:tblCellMar>
          <w:top w:w="85" w:type="dxa"/>
          <w:left w:w="113" w:type="dxa"/>
          <w:bottom w:w="0" w:type="dxa"/>
          <w:right w:w="113" w:type="dxa"/>
        </w:tblCellMar>
      </w:tblPr>
      <w:tcPr>
        <w:shd w:val="clear" w:color="auto" w:fill="F2F2F2" w:themeFill="background1" w:themeFillShade="F2"/>
        <w:tcMar>
          <w:top w:w="85" w:type="dxa"/>
          <w:left w:w="113" w:type="dxa"/>
          <w:bottom w:w="0" w:type="nil"/>
          <w:right w:w="113" w:type="dxa"/>
        </w:tcMar>
        <w:vAlign w:val="center"/>
      </w:tcPr>
    </w:tblStylePr>
    <w:tblStylePr w:type="band2Horz">
      <w:rPr>
        <w:rFonts w:ascii="Arial Black" w:hAnsi="Arial Black"/>
      </w:rPr>
    </w:tblStylePr>
    <w:tblStylePr w:type="neCell">
      <w:rPr>
        <w:rFonts w:ascii="Arial Black" w:hAnsi="Arial Black"/>
      </w:rPr>
    </w:tblStylePr>
    <w:tblStylePr w:type="nwCell">
      <w:rPr>
        <w:rFonts w:ascii="Arial Black" w:hAnsi="Arial Black"/>
      </w:rPr>
    </w:tblStylePr>
    <w:tblStylePr w:type="seCell">
      <w:rPr>
        <w:rFonts w:ascii="Arial Black" w:hAnsi="Arial Black"/>
      </w:rPr>
    </w:tblStylePr>
    <w:tblStylePr w:type="swCell">
      <w:rPr>
        <w:rFonts w:ascii="Arial Black" w:hAnsi="Arial Black"/>
      </w:rPr>
    </w:tblStylePr>
  </w:style>
  <w:style w:type="table" w:styleId="ListTable6Colorful-Accent1">
    <w:name w:val="List Table 6 Colorful Accent 1"/>
    <w:basedOn w:val="TableNormal"/>
    <w:uiPriority w:val="51"/>
    <w:rsid w:val="002C776B"/>
    <w:rPr>
      <w:color w:val="0F4761" w:themeColor="accent1" w:themeShade="BF"/>
    </w:rPr>
    <w:tblPr>
      <w:tblStyleRowBandSize w:val="1"/>
      <w:tblStyleColBandSize w:val="1"/>
      <w:tblBorders>
        <w:top w:val="single" w:color="156082" w:themeColor="accent1" w:sz="4" w:space="0"/>
        <w:bottom w:val="single" w:color="156082" w:themeColor="accent1" w:sz="4" w:space="0"/>
      </w:tblBorders>
    </w:tblPr>
    <w:tblStylePr w:type="firstRow">
      <w:rPr>
        <w:b/>
        <w:bCs/>
      </w:rPr>
      <w:tblPr/>
      <w:tcPr>
        <w:tcBorders>
          <w:bottom w:val="single" w:color="156082" w:themeColor="accent1" w:sz="4" w:space="0"/>
        </w:tcBorders>
      </w:tcPr>
    </w:tblStylePr>
    <w:tblStylePr w:type="lastRow">
      <w:rPr>
        <w:b/>
        <w:bCs/>
      </w:rPr>
      <w:tblPr/>
      <w:tcPr>
        <w:tcBorders>
          <w:top w:val="double" w:color="156082" w:themeColor="accent1"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ableofContentsTitle" w:customStyle="1">
    <w:name w:val="Table of Contents Title"/>
    <w:basedOn w:val="Normal"/>
    <w:next w:val="Normal"/>
    <w:qFormat/>
    <w:rsid w:val="00D11FB8"/>
    <w:rPr>
      <w:b/>
      <w:color w:val="00C600"/>
      <w:sz w:val="40"/>
    </w:rPr>
  </w:style>
  <w:style w:type="paragraph" w:styleId="TOC3">
    <w:name w:val="toc 3"/>
    <w:next w:val="Normal"/>
    <w:autoRedefine/>
    <w:uiPriority w:val="39"/>
    <w:unhideWhenUsed/>
    <w:rsid w:val="00465CE8"/>
    <w:pPr>
      <w:spacing w:before="120" w:after="120"/>
      <w:ind w:left="454"/>
    </w:pPr>
  </w:style>
  <w:style w:type="paragraph" w:styleId="TOC1">
    <w:name w:val="toc 1"/>
    <w:next w:val="Normal"/>
    <w:autoRedefine/>
    <w:uiPriority w:val="39"/>
    <w:unhideWhenUsed/>
    <w:rsid w:val="00D11FB8"/>
    <w:pPr>
      <w:spacing w:before="240" w:after="120"/>
    </w:pPr>
    <w:rPr>
      <w:rFonts w:eastAsiaTheme="majorEastAsia" w:cstheme="majorBidi"/>
      <w:b/>
      <w:color w:val="00C600"/>
      <w:sz w:val="28"/>
      <w:szCs w:val="26"/>
    </w:rPr>
  </w:style>
  <w:style w:type="paragraph" w:styleId="TOC2">
    <w:name w:val="toc 2"/>
    <w:next w:val="Normal"/>
    <w:autoRedefine/>
    <w:uiPriority w:val="39"/>
    <w:unhideWhenUsed/>
    <w:rsid w:val="00465CE8"/>
    <w:pPr>
      <w:spacing w:before="240" w:after="240"/>
      <w:ind w:left="227"/>
    </w:pPr>
    <w:rPr>
      <w:rFonts w:eastAsiaTheme="majorEastAsia" w:cstheme="majorBidi"/>
      <w:b/>
      <w:iCs/>
    </w:rPr>
  </w:style>
  <w:style w:type="paragraph" w:styleId="TOC4">
    <w:name w:val="toc 4"/>
    <w:basedOn w:val="Normal"/>
    <w:next w:val="Normal"/>
    <w:autoRedefine/>
    <w:uiPriority w:val="39"/>
    <w:unhideWhenUsed/>
    <w:rsid w:val="002324D7"/>
    <w:pPr>
      <w:ind w:left="660"/>
    </w:pPr>
  </w:style>
  <w:style w:type="paragraph" w:styleId="TOC5">
    <w:name w:val="toc 5"/>
    <w:basedOn w:val="Normal"/>
    <w:next w:val="Normal"/>
    <w:autoRedefine/>
    <w:uiPriority w:val="39"/>
    <w:unhideWhenUsed/>
    <w:rsid w:val="002324D7"/>
    <w:pPr>
      <w:ind w:left="880"/>
    </w:pPr>
  </w:style>
  <w:style w:type="paragraph" w:styleId="TOC6">
    <w:name w:val="toc 6"/>
    <w:basedOn w:val="Normal"/>
    <w:next w:val="Normal"/>
    <w:autoRedefine/>
    <w:uiPriority w:val="39"/>
    <w:unhideWhenUsed/>
    <w:rsid w:val="002324D7"/>
    <w:pPr>
      <w:ind w:left="1100"/>
    </w:pPr>
  </w:style>
  <w:style w:type="paragraph" w:styleId="TOC7">
    <w:name w:val="toc 7"/>
    <w:basedOn w:val="Normal"/>
    <w:next w:val="Normal"/>
    <w:autoRedefine/>
    <w:uiPriority w:val="39"/>
    <w:unhideWhenUsed/>
    <w:rsid w:val="002324D7"/>
    <w:pPr>
      <w:ind w:left="1320"/>
    </w:pPr>
  </w:style>
  <w:style w:type="paragraph" w:styleId="TOC8">
    <w:name w:val="toc 8"/>
    <w:basedOn w:val="Normal"/>
    <w:next w:val="Normal"/>
    <w:autoRedefine/>
    <w:uiPriority w:val="39"/>
    <w:unhideWhenUsed/>
    <w:rsid w:val="002324D7"/>
    <w:pPr>
      <w:ind w:left="1540"/>
    </w:pPr>
  </w:style>
  <w:style w:type="paragraph" w:styleId="TOC9">
    <w:name w:val="toc 9"/>
    <w:basedOn w:val="Normal"/>
    <w:next w:val="Normal"/>
    <w:autoRedefine/>
    <w:uiPriority w:val="39"/>
    <w:unhideWhenUsed/>
    <w:rsid w:val="002324D7"/>
    <w:pPr>
      <w:ind w:left="1760"/>
    </w:pPr>
  </w:style>
  <w:style w:type="character" w:styleId="Hyperlink">
    <w:name w:val="Hyperlink"/>
    <w:basedOn w:val="DefaultParagraphFont"/>
    <w:uiPriority w:val="99"/>
    <w:unhideWhenUsed/>
    <w:rsid w:val="00D11FB8"/>
    <w:rPr>
      <w:color w:val="00C600"/>
      <w:u w:val="single"/>
    </w:rPr>
  </w:style>
  <w:style w:type="paragraph" w:styleId="Bold1" w:customStyle="1">
    <w:name w:val="Bold 1"/>
    <w:basedOn w:val="Normal"/>
    <w:next w:val="Normal"/>
    <w:qFormat/>
    <w:rsid w:val="00D11FB8"/>
    <w:rPr>
      <w:b/>
      <w:color w:val="00C600"/>
    </w:rPr>
  </w:style>
  <w:style w:type="table" w:styleId="ChamonixPlain" w:customStyle="1">
    <w:name w:val="Chamonix_Plain"/>
    <w:basedOn w:val="TableNormal"/>
    <w:uiPriority w:val="99"/>
    <w:rsid w:val="00793F19"/>
    <w:tblPr>
      <w:tblStyleRowBandSize w:val="1"/>
      <w:tblBorders>
        <w:top w:val="single" w:color="D9D9D9" w:themeColor="background1" w:themeShade="D9" w:sz="4" w:space="0"/>
        <w:bottom w:val="single" w:color="D9D9D9" w:themeColor="background1" w:themeShade="D9" w:sz="4" w:space="0"/>
        <w:insideH w:val="single" w:color="D9D9D9" w:themeColor="background1" w:themeShade="D9" w:sz="4" w:space="0"/>
      </w:tblBorders>
    </w:tblPr>
    <w:tcPr>
      <w:tcMar>
        <w:top w:w="85" w:type="dxa"/>
      </w:tcMar>
    </w:tcPr>
    <w:tblStylePr w:type="firstRow">
      <w:rPr>
        <w:rFonts w:ascii="Arial Black" w:hAnsi="Arial Black"/>
        <w:b/>
      </w:rPr>
      <w:tblPr/>
      <w:tcPr>
        <w:tcBorders>
          <w:top w:val="single" w:color="D9D9D9" w:themeColor="background1" w:themeShade="D9" w:sz="4" w:space="0"/>
          <w:bottom w:val="single" w:color="D9D9D9" w:themeColor="background1" w:themeShade="D9" w:sz="4" w:space="0"/>
        </w:tcBorders>
      </w:tcPr>
    </w:tblStylePr>
    <w:tblStylePr w:type="lastRow">
      <w:rPr>
        <w:rFonts w:ascii="Arial Black" w:hAnsi="Arial Black"/>
        <w:b/>
        <w:color w:val="156082" w:themeColor="accent1"/>
      </w:rPr>
      <w:tblPr/>
      <w:tcPr>
        <w:tcBorders>
          <w:top w:val="double" w:color="D9D9D9" w:themeColor="background1" w:themeShade="D9" w:sz="4" w:space="0"/>
          <w:bottom w:val="double" w:color="D9D9D9" w:themeColor="background1" w:themeShade="D9" w:sz="4" w:space="0"/>
        </w:tcBorders>
      </w:tcPr>
    </w:tblStylePr>
    <w:tblStylePr w:type="firstCol">
      <w:rPr>
        <w:rFonts w:ascii="Arial Black" w:hAnsi="Arial Black"/>
      </w:rPr>
    </w:tblStylePr>
    <w:tblStylePr w:type="lastCol">
      <w:rPr>
        <w:rFonts w:ascii="Arial Black" w:hAnsi="Arial Black"/>
      </w:rPr>
    </w:tblStylePr>
    <w:tblStylePr w:type="band1Horz">
      <w:tblPr/>
      <w:tcPr>
        <w:shd w:val="clear" w:color="auto" w:fill="F2F2F2" w:themeFill="background1" w:themeFillShade="F2"/>
      </w:tcPr>
    </w:tblStylePr>
  </w:style>
  <w:style w:type="paragraph" w:styleId="Bold2" w:customStyle="1">
    <w:name w:val="Bold 2"/>
    <w:basedOn w:val="Bold1"/>
    <w:qFormat/>
    <w:rsid w:val="00D11FB8"/>
    <w:rPr>
      <w:color w:val="023F3F"/>
    </w:rPr>
  </w:style>
  <w:style w:type="paragraph" w:styleId="ListBullet">
    <w:name w:val="List Bullet"/>
    <w:basedOn w:val="Normal"/>
    <w:uiPriority w:val="99"/>
    <w:unhideWhenUsed/>
    <w:qFormat/>
    <w:rsid w:val="00D11FB8"/>
    <w:pPr>
      <w:contextualSpacing/>
    </w:pPr>
  </w:style>
  <w:style w:type="paragraph" w:styleId="ListBullet3">
    <w:name w:val="List Bullet 3"/>
    <w:basedOn w:val="Normal"/>
    <w:uiPriority w:val="99"/>
    <w:unhideWhenUsed/>
    <w:rsid w:val="00D11FB8"/>
    <w:pPr>
      <w:contextualSpacing/>
    </w:pPr>
  </w:style>
  <w:style w:type="paragraph" w:styleId="ListBullet2">
    <w:name w:val="List Bullet 2"/>
    <w:basedOn w:val="Normal"/>
    <w:uiPriority w:val="99"/>
    <w:unhideWhenUsed/>
    <w:rsid w:val="00D11FB8"/>
    <w:pPr>
      <w:contextualSpacing/>
    </w:pPr>
  </w:style>
  <w:style w:type="paragraph" w:styleId="ListNumber">
    <w:name w:val="List Number"/>
    <w:basedOn w:val="Normal"/>
    <w:uiPriority w:val="99"/>
    <w:unhideWhenUsed/>
    <w:rsid w:val="00D11FB8"/>
    <w:pPr>
      <w:numPr>
        <w:numId w:val="25"/>
      </w:numPr>
      <w:contextualSpacing/>
    </w:pPr>
  </w:style>
  <w:style w:type="table" w:styleId="TableGridLight">
    <w:name w:val="Grid Table Light"/>
    <w:basedOn w:val="TableNormal"/>
    <w:uiPriority w:val="40"/>
    <w:rsid w:val="00402B51"/>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ListBullet4">
    <w:name w:val="List Bullet 4"/>
    <w:basedOn w:val="Normal"/>
    <w:uiPriority w:val="99"/>
    <w:unhideWhenUsed/>
    <w:rsid w:val="00D11FB8"/>
    <w:pPr>
      <w:contextualSpacing/>
    </w:pPr>
  </w:style>
  <w:style w:type="paragraph" w:styleId="ListNumber2">
    <w:name w:val="List Number 2"/>
    <w:basedOn w:val="Normal"/>
    <w:uiPriority w:val="99"/>
    <w:unhideWhenUsed/>
    <w:rsid w:val="00D11FB8"/>
    <w:pPr>
      <w:numPr>
        <w:ilvl w:val="1"/>
        <w:numId w:val="25"/>
      </w:numPr>
      <w:contextualSpacing/>
    </w:pPr>
  </w:style>
  <w:style w:type="paragraph" w:styleId="ListNumber3">
    <w:name w:val="List Number 3"/>
    <w:basedOn w:val="Normal"/>
    <w:uiPriority w:val="99"/>
    <w:unhideWhenUsed/>
    <w:rsid w:val="00D11FB8"/>
    <w:pPr>
      <w:numPr>
        <w:ilvl w:val="2"/>
        <w:numId w:val="25"/>
      </w:numPr>
      <w:contextualSpacing/>
    </w:pPr>
  </w:style>
  <w:style w:type="paragraph" w:styleId="ListNumber4">
    <w:name w:val="List Number 4"/>
    <w:basedOn w:val="Normal"/>
    <w:uiPriority w:val="99"/>
    <w:unhideWhenUsed/>
    <w:rsid w:val="00C031D4"/>
    <w:pPr>
      <w:contextualSpacing/>
    </w:pPr>
  </w:style>
  <w:style w:type="paragraph" w:styleId="ListNumber5">
    <w:name w:val="List Number 5"/>
    <w:basedOn w:val="Normal"/>
    <w:uiPriority w:val="99"/>
    <w:unhideWhenUsed/>
    <w:rsid w:val="00C031D4"/>
    <w:pPr>
      <w:contextualSpacing/>
    </w:pPr>
  </w:style>
  <w:style w:type="numbering" w:styleId="CurrentList1" w:customStyle="1">
    <w:name w:val="Current List1"/>
    <w:uiPriority w:val="99"/>
    <w:rsid w:val="00D11FB8"/>
    <w:pPr>
      <w:numPr>
        <w:numId w:val="27"/>
      </w:numPr>
    </w:pPr>
  </w:style>
  <w:style w:type="numbering" w:styleId="CurrentList2" w:customStyle="1">
    <w:name w:val="Current List2"/>
    <w:uiPriority w:val="99"/>
    <w:rsid w:val="00D11FB8"/>
    <w:pPr>
      <w:numPr>
        <w:numId w:val="28"/>
      </w:numPr>
    </w:pPr>
  </w:style>
  <w:style w:type="character" w:styleId="IntenseEmphasis">
    <w:name w:val="Intense Emphasis"/>
    <w:basedOn w:val="DefaultParagraphFont"/>
    <w:uiPriority w:val="21"/>
    <w:qFormat/>
    <w:rsid w:val="00F93A64"/>
    <w:rPr>
      <w:i/>
      <w:iCs/>
      <w:color w:val="00C600"/>
    </w:rPr>
  </w:style>
  <w:style w:type="paragraph" w:styleId="Quote">
    <w:name w:val="Quote"/>
    <w:basedOn w:val="Normal"/>
    <w:next w:val="Normal"/>
    <w:link w:val="QuoteChar"/>
    <w:uiPriority w:val="29"/>
    <w:qFormat/>
    <w:rsid w:val="00F93A64"/>
    <w:pPr>
      <w:spacing w:before="200" w:after="160"/>
      <w:ind w:left="864" w:right="864"/>
      <w:jc w:val="center"/>
    </w:pPr>
    <w:rPr>
      <w:i/>
      <w:iCs/>
      <w:color w:val="00C600"/>
    </w:rPr>
  </w:style>
  <w:style w:type="character" w:styleId="QuoteChar" w:customStyle="1">
    <w:name w:val="Quote Char"/>
    <w:basedOn w:val="DefaultParagraphFont"/>
    <w:link w:val="Quote"/>
    <w:uiPriority w:val="29"/>
    <w:rsid w:val="00F93A64"/>
    <w:rPr>
      <w:i/>
      <w:iCs/>
      <w:color w:val="00C600"/>
    </w:rPr>
  </w:style>
  <w:style w:type="character" w:styleId="FollowedHyperlink">
    <w:name w:val="FollowedHyperlink"/>
    <w:basedOn w:val="DefaultParagraphFont"/>
    <w:uiPriority w:val="99"/>
    <w:semiHidden/>
    <w:unhideWhenUsed/>
    <w:rsid w:val="00F93A64"/>
    <w:rPr>
      <w:color w:val="023F3F"/>
      <w:u w:val="single"/>
    </w:rPr>
  </w:style>
  <w:style w:type="paragraph" w:styleId="ListParagraph">
    <w:name w:val="List Paragraph"/>
    <w:basedOn w:val="Normal"/>
    <w:uiPriority w:val="34"/>
    <w:qFormat/>
    <w:rsid w:val="0034390C"/>
    <w:pPr>
      <w:spacing w:before="0" w:after="160" w:line="278" w:lineRule="auto"/>
      <w:ind w:left="720"/>
      <w:contextualSpacing/>
    </w:pPr>
    <w:rPr>
      <w:rFonts w:asciiTheme="minorHAnsi" w:hAnsiTheme="minorHAnsi" w:cstheme="minorBidi"/>
      <w:color w:val="auto"/>
      <w:kern w:val="2"/>
      <w:sz w:val="24"/>
      <w14:ligatures w14:val="standardContextual"/>
    </w:rPr>
  </w:style>
  <w:style w:type="paragraph" w:styleId="Subtitle">
    <w:name w:val="Subtitle"/>
    <w:basedOn w:val="Normal"/>
    <w:next w:val="Normal"/>
    <w:link w:val="SubtitleChar"/>
    <w:uiPriority w:val="11"/>
    <w:qFormat/>
    <w:rsid w:val="00A52817"/>
    <w:pPr>
      <w:numPr>
        <w:ilvl w:val="1"/>
      </w:numPr>
      <w:spacing w:before="0" w:after="160" w:line="278" w:lineRule="auto"/>
    </w:pPr>
    <w:rPr>
      <w:rFonts w:asciiTheme="minorHAnsi" w:hAnsiTheme="minorHAnsi" w:eastAsiaTheme="majorEastAsia" w:cstheme="majorBidi"/>
      <w:color w:val="595959" w:themeColor="text1" w:themeTint="A6"/>
      <w:spacing w:val="15"/>
      <w:kern w:val="2"/>
      <w:sz w:val="28"/>
      <w:szCs w:val="28"/>
      <w14:ligatures w14:val="standardContextual"/>
    </w:rPr>
  </w:style>
  <w:style w:type="character" w:styleId="SubtitleChar" w:customStyle="1">
    <w:name w:val="Subtitle Char"/>
    <w:basedOn w:val="DefaultParagraphFont"/>
    <w:link w:val="Subtitle"/>
    <w:uiPriority w:val="11"/>
    <w:rsid w:val="00A52817"/>
    <w:rPr>
      <w:rFonts w:asciiTheme="minorHAnsi" w:hAnsiTheme="minorHAnsi" w:eastAsiaTheme="majorEastAsia" w:cstheme="majorBidi"/>
      <w:color w:val="595959" w:themeColor="text1" w:themeTint="A6"/>
      <w:spacing w:val="15"/>
      <w:kern w:val="2"/>
      <w:sz w:val="28"/>
      <w:szCs w:val="28"/>
      <w:lang w:val="en-AU"/>
      <w14:ligatures w14:val="standardContextual"/>
    </w:rPr>
  </w:style>
  <w:style w:type="character" w:styleId="CommentReference">
    <w:name w:val="annotation reference"/>
    <w:basedOn w:val="DefaultParagraphFont"/>
    <w:uiPriority w:val="99"/>
    <w:semiHidden/>
    <w:unhideWhenUsed/>
    <w:rsid w:val="00D765A0"/>
    <w:rPr>
      <w:sz w:val="16"/>
      <w:szCs w:val="16"/>
    </w:rPr>
  </w:style>
  <w:style w:type="paragraph" w:styleId="CommentText">
    <w:name w:val="annotation text"/>
    <w:basedOn w:val="Normal"/>
    <w:link w:val="CommentTextChar"/>
    <w:uiPriority w:val="99"/>
    <w:unhideWhenUsed/>
    <w:rsid w:val="00D765A0"/>
    <w:pPr>
      <w:spacing w:before="0" w:after="160" w:line="240" w:lineRule="auto"/>
    </w:pPr>
    <w:rPr>
      <w:rFonts w:asciiTheme="minorHAnsi" w:hAnsiTheme="minorHAnsi" w:cstheme="minorBidi"/>
      <w:color w:val="auto"/>
      <w:kern w:val="2"/>
      <w:sz w:val="20"/>
      <w:szCs w:val="20"/>
      <w14:ligatures w14:val="standardContextual"/>
    </w:rPr>
  </w:style>
  <w:style w:type="character" w:styleId="CommentTextChar" w:customStyle="1">
    <w:name w:val="Comment Text Char"/>
    <w:basedOn w:val="DefaultParagraphFont"/>
    <w:link w:val="CommentText"/>
    <w:uiPriority w:val="99"/>
    <w:rsid w:val="00D765A0"/>
    <w:rPr>
      <w:rFonts w:asciiTheme="minorHAnsi" w:hAnsiTheme="minorHAnsi" w:cstheme="minorBidi"/>
      <w:color w:val="auto"/>
      <w:kern w:val="2"/>
      <w:sz w:val="20"/>
      <w:szCs w:val="20"/>
      <w:lang w:val="en-AU"/>
      <w14:ligatures w14:val="standardContextual"/>
    </w:rPr>
  </w:style>
  <w:style w:type="paragraph" w:styleId="CommentSubject">
    <w:name w:val="annotation subject"/>
    <w:basedOn w:val="CommentText"/>
    <w:next w:val="CommentText"/>
    <w:link w:val="CommentSubjectChar"/>
    <w:uiPriority w:val="99"/>
    <w:semiHidden/>
    <w:unhideWhenUsed/>
    <w:rsid w:val="00734F07"/>
    <w:pPr>
      <w:spacing w:before="120" w:after="120"/>
    </w:pPr>
    <w:rPr>
      <w:rFonts w:ascii="Aptos" w:hAnsi="Aptos" w:cs="Times New Roman (Body CS)"/>
      <w:b/>
      <w:bCs/>
      <w:color w:val="023F3F"/>
      <w:kern w:val="0"/>
      <w14:ligatures w14:val="none"/>
    </w:rPr>
  </w:style>
  <w:style w:type="character" w:styleId="CommentSubjectChar" w:customStyle="1">
    <w:name w:val="Comment Subject Char"/>
    <w:basedOn w:val="CommentTextChar"/>
    <w:link w:val="CommentSubject"/>
    <w:uiPriority w:val="99"/>
    <w:semiHidden/>
    <w:rsid w:val="00734F07"/>
    <w:rPr>
      <w:rFonts w:asciiTheme="minorHAnsi" w:hAnsiTheme="minorHAnsi" w:cstheme="minorBidi"/>
      <w:b/>
      <w:bCs/>
      <w:color w:val="auto"/>
      <w:kern w:val="2"/>
      <w:sz w:val="20"/>
      <w:szCs w:val="20"/>
      <w:lang w:val="en-AU"/>
      <w14:ligatures w14:val="standardContextual"/>
    </w:rPr>
  </w:style>
  <w:style w:type="character" w:styleId="UnresolvedMention">
    <w:name w:val="Unresolved Mention"/>
    <w:basedOn w:val="DefaultParagraphFont"/>
    <w:uiPriority w:val="99"/>
    <w:rsid w:val="0040662D"/>
    <w:rPr>
      <w:color w:val="605E5C"/>
      <w:shd w:val="clear" w:color="auto" w:fill="E1DFDD"/>
    </w:rPr>
  </w:style>
  <w:style w:type="paragraph" w:styleId="Revision">
    <w:name w:val="Revision"/>
    <w:hidden/>
    <w:uiPriority w:val="99"/>
    <w:semiHidden/>
    <w:rsid w:val="00B82AC2"/>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3988">
      <w:bodyDiv w:val="1"/>
      <w:marLeft w:val="0"/>
      <w:marRight w:val="0"/>
      <w:marTop w:val="0"/>
      <w:marBottom w:val="0"/>
      <w:divBdr>
        <w:top w:val="none" w:sz="0" w:space="0" w:color="auto"/>
        <w:left w:val="none" w:sz="0" w:space="0" w:color="auto"/>
        <w:bottom w:val="none" w:sz="0" w:space="0" w:color="auto"/>
        <w:right w:val="none" w:sz="0" w:space="0" w:color="auto"/>
      </w:divBdr>
    </w:div>
    <w:div w:id="106899825">
      <w:bodyDiv w:val="1"/>
      <w:marLeft w:val="0"/>
      <w:marRight w:val="0"/>
      <w:marTop w:val="0"/>
      <w:marBottom w:val="0"/>
      <w:divBdr>
        <w:top w:val="none" w:sz="0" w:space="0" w:color="auto"/>
        <w:left w:val="none" w:sz="0" w:space="0" w:color="auto"/>
        <w:bottom w:val="none" w:sz="0" w:space="0" w:color="auto"/>
        <w:right w:val="none" w:sz="0" w:space="0" w:color="auto"/>
      </w:divBdr>
    </w:div>
    <w:div w:id="347831987">
      <w:bodyDiv w:val="1"/>
      <w:marLeft w:val="0"/>
      <w:marRight w:val="0"/>
      <w:marTop w:val="0"/>
      <w:marBottom w:val="0"/>
      <w:divBdr>
        <w:top w:val="none" w:sz="0" w:space="0" w:color="auto"/>
        <w:left w:val="none" w:sz="0" w:space="0" w:color="auto"/>
        <w:bottom w:val="none" w:sz="0" w:space="0" w:color="auto"/>
        <w:right w:val="none" w:sz="0" w:space="0" w:color="auto"/>
      </w:divBdr>
    </w:div>
    <w:div w:id="547689233">
      <w:bodyDiv w:val="1"/>
      <w:marLeft w:val="0"/>
      <w:marRight w:val="0"/>
      <w:marTop w:val="0"/>
      <w:marBottom w:val="0"/>
      <w:divBdr>
        <w:top w:val="none" w:sz="0" w:space="0" w:color="auto"/>
        <w:left w:val="none" w:sz="0" w:space="0" w:color="auto"/>
        <w:bottom w:val="none" w:sz="0" w:space="0" w:color="auto"/>
        <w:right w:val="none" w:sz="0" w:space="0" w:color="auto"/>
      </w:divBdr>
    </w:div>
    <w:div w:id="853373911">
      <w:bodyDiv w:val="1"/>
      <w:marLeft w:val="0"/>
      <w:marRight w:val="0"/>
      <w:marTop w:val="0"/>
      <w:marBottom w:val="0"/>
      <w:divBdr>
        <w:top w:val="none" w:sz="0" w:space="0" w:color="auto"/>
        <w:left w:val="none" w:sz="0" w:space="0" w:color="auto"/>
        <w:bottom w:val="none" w:sz="0" w:space="0" w:color="auto"/>
        <w:right w:val="none" w:sz="0" w:space="0" w:color="auto"/>
      </w:divBdr>
    </w:div>
    <w:div w:id="1175147362">
      <w:bodyDiv w:val="1"/>
      <w:marLeft w:val="0"/>
      <w:marRight w:val="0"/>
      <w:marTop w:val="0"/>
      <w:marBottom w:val="0"/>
      <w:divBdr>
        <w:top w:val="none" w:sz="0" w:space="0" w:color="auto"/>
        <w:left w:val="none" w:sz="0" w:space="0" w:color="auto"/>
        <w:bottom w:val="none" w:sz="0" w:space="0" w:color="auto"/>
        <w:right w:val="none" w:sz="0" w:space="0" w:color="auto"/>
      </w:divBdr>
    </w:div>
    <w:div w:id="1224177555">
      <w:bodyDiv w:val="1"/>
      <w:marLeft w:val="0"/>
      <w:marRight w:val="0"/>
      <w:marTop w:val="0"/>
      <w:marBottom w:val="0"/>
      <w:divBdr>
        <w:top w:val="none" w:sz="0" w:space="0" w:color="auto"/>
        <w:left w:val="none" w:sz="0" w:space="0" w:color="auto"/>
        <w:bottom w:val="none" w:sz="0" w:space="0" w:color="auto"/>
        <w:right w:val="none" w:sz="0" w:space="0" w:color="auto"/>
      </w:divBdr>
    </w:div>
    <w:div w:id="1739475468">
      <w:bodyDiv w:val="1"/>
      <w:marLeft w:val="0"/>
      <w:marRight w:val="0"/>
      <w:marTop w:val="0"/>
      <w:marBottom w:val="0"/>
      <w:divBdr>
        <w:top w:val="none" w:sz="0" w:space="0" w:color="auto"/>
        <w:left w:val="none" w:sz="0" w:space="0" w:color="auto"/>
        <w:bottom w:val="none" w:sz="0" w:space="0" w:color="auto"/>
        <w:right w:val="none" w:sz="0" w:space="0" w:color="auto"/>
      </w:divBdr>
    </w:div>
    <w:div w:id="1902401488">
      <w:bodyDiv w:val="1"/>
      <w:marLeft w:val="0"/>
      <w:marRight w:val="0"/>
      <w:marTop w:val="0"/>
      <w:marBottom w:val="0"/>
      <w:divBdr>
        <w:top w:val="none" w:sz="0" w:space="0" w:color="auto"/>
        <w:left w:val="none" w:sz="0" w:space="0" w:color="auto"/>
        <w:bottom w:val="none" w:sz="0" w:space="0" w:color="auto"/>
        <w:right w:val="none" w:sz="0" w:space="0" w:color="auto"/>
      </w:divBdr>
    </w:div>
    <w:div w:id="1981617898">
      <w:bodyDiv w:val="1"/>
      <w:marLeft w:val="0"/>
      <w:marRight w:val="0"/>
      <w:marTop w:val="0"/>
      <w:marBottom w:val="0"/>
      <w:divBdr>
        <w:top w:val="none" w:sz="0" w:space="0" w:color="auto"/>
        <w:left w:val="none" w:sz="0" w:space="0" w:color="auto"/>
        <w:bottom w:val="none" w:sz="0" w:space="0" w:color="auto"/>
        <w:right w:val="none" w:sz="0" w:space="0" w:color="auto"/>
      </w:divBdr>
    </w:div>
    <w:div w:id="2013485746">
      <w:bodyDiv w:val="1"/>
      <w:marLeft w:val="0"/>
      <w:marRight w:val="0"/>
      <w:marTop w:val="0"/>
      <w:marBottom w:val="0"/>
      <w:divBdr>
        <w:top w:val="none" w:sz="0" w:space="0" w:color="auto"/>
        <w:left w:val="none" w:sz="0" w:space="0" w:color="auto"/>
        <w:bottom w:val="none" w:sz="0" w:space="0" w:color="auto"/>
        <w:right w:val="none" w:sz="0" w:space="0" w:color="auto"/>
      </w:divBdr>
    </w:div>
    <w:div w:id="2028286742">
      <w:bodyDiv w:val="1"/>
      <w:marLeft w:val="0"/>
      <w:marRight w:val="0"/>
      <w:marTop w:val="0"/>
      <w:marBottom w:val="0"/>
      <w:divBdr>
        <w:top w:val="none" w:sz="0" w:space="0" w:color="auto"/>
        <w:left w:val="none" w:sz="0" w:space="0" w:color="auto"/>
        <w:bottom w:val="none" w:sz="0" w:space="0" w:color="auto"/>
        <w:right w:val="none" w:sz="0" w:space="0" w:color="auto"/>
      </w:divBdr>
    </w:div>
    <w:div w:id="2113044273">
      <w:bodyDiv w:val="1"/>
      <w:marLeft w:val="0"/>
      <w:marRight w:val="0"/>
      <w:marTop w:val="0"/>
      <w:marBottom w:val="0"/>
      <w:divBdr>
        <w:top w:val="none" w:sz="0" w:space="0" w:color="auto"/>
        <w:left w:val="none" w:sz="0" w:space="0" w:color="auto"/>
        <w:bottom w:val="none" w:sz="0" w:space="0" w:color="auto"/>
        <w:right w:val="none" w:sz="0" w:space="0" w:color="auto"/>
      </w:divBdr>
    </w:div>
    <w:div w:id="21234561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comments" Target="comments.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emf"/><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20.svg"/><Relationship Id="rId22" Type="http://schemas.microsoft.com/office/2011/relationships/commentsExtended" Target="commentsExtended.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oleObject" Target="embeddings/oleObject1.bin"/><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5.xml"/><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microsoft.com/office/2016/09/relationships/commentsIds" Target="commentsIds.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yperlink" Target="http://eecsrsb2019-teams.sa.gov.au/Corporate/inform/Maintenance/SharePoint%20OS%20Maintanence/SP%20Health%20Check%20November%202024/SharePoint%20DB%20Shrink%20Tasks.docx"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hyperlink" Target="https://learn.microsoft.com/en-us/sharepoint/install/software-boundaries-limits-2019" TargetMode="External"/><Relationship Id="rId52" Type="http://schemas.openxmlformats.org/officeDocument/2006/relationships/image" Target="media/image32.png"/><Relationship Id="rId60"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 Id="rId6"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wan_Chamonix\OneDrive%20-%20Chamonix\Projects\ESB\Final\Chamonix_DocumentTemplate_UpdatedAug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23cf29c-13b2-410b-8843-37ebf8ba29e7">
      <Terms xmlns="http://schemas.microsoft.com/office/infopath/2007/PartnerControls"/>
    </lcf76f155ced4ddcb4097134ff3c332f>
    <TaxCatchAll xmlns="193be1b7-60d7-4b5f-989b-e2eff3aaa08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DEE8CE3F34817F4C80A077DA9498A1D2" ma:contentTypeVersion="11" ma:contentTypeDescription="Create a new document." ma:contentTypeScope="" ma:versionID="e00f27c7fb4af300838adbf404cfd05e">
  <xsd:schema xmlns:xsd="http://www.w3.org/2001/XMLSchema" xmlns:xs="http://www.w3.org/2001/XMLSchema" xmlns:p="http://schemas.microsoft.com/office/2006/metadata/properties" xmlns:ns2="123cf29c-13b2-410b-8843-37ebf8ba29e7" xmlns:ns3="193be1b7-60d7-4b5f-989b-e2eff3aaa084" targetNamespace="http://schemas.microsoft.com/office/2006/metadata/properties" ma:root="true" ma:fieldsID="f09ebf319a92666b59b8a2cf215e8291" ns2:_="" ns3:_="">
    <xsd:import namespace="123cf29c-13b2-410b-8843-37ebf8ba29e7"/>
    <xsd:import namespace="193be1b7-60d7-4b5f-989b-e2eff3aaa084"/>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cf29c-13b2-410b-8843-37ebf8ba29e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f9f3b9be-8cb2-4fb3-b1d3-ac022ef9cc4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3be1b7-60d7-4b5f-989b-e2eff3aaa08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75d576a4-a529-4c2b-86a6-661229f50e9d}" ma:internalName="TaxCatchAll" ma:showField="CatchAllData" ma:web="193be1b7-60d7-4b5f-989b-e2eff3aaa0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E5B292-90FD-4E7A-B298-FC17E6D6E584}">
  <ds:schemaRefs>
    <ds:schemaRef ds:uri="http://schemas.microsoft.com/office/2006/metadata/properties"/>
    <ds:schemaRef ds:uri="http://schemas.microsoft.com/office/infopath/2007/PartnerControls"/>
    <ds:schemaRef ds:uri="123cf29c-13b2-410b-8843-37ebf8ba29e7"/>
    <ds:schemaRef ds:uri="193be1b7-60d7-4b5f-989b-e2eff3aaa084"/>
  </ds:schemaRefs>
</ds:datastoreItem>
</file>

<file path=customXml/itemProps2.xml><?xml version="1.0" encoding="utf-8"?>
<ds:datastoreItem xmlns:ds="http://schemas.openxmlformats.org/officeDocument/2006/customXml" ds:itemID="{8E128E98-F264-584F-9934-0A5AF142F408}">
  <ds:schemaRefs>
    <ds:schemaRef ds:uri="http://schemas.openxmlformats.org/officeDocument/2006/bibliography"/>
  </ds:schemaRefs>
</ds:datastoreItem>
</file>

<file path=customXml/itemProps3.xml><?xml version="1.0" encoding="utf-8"?>
<ds:datastoreItem xmlns:ds="http://schemas.openxmlformats.org/officeDocument/2006/customXml" ds:itemID="{1F03D6D9-86FB-453C-A0C5-D82285FD02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cf29c-13b2-410b-8843-37ebf8ba29e7"/>
    <ds:schemaRef ds:uri="193be1b7-60d7-4b5f-989b-e2eff3aaa0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3967D8-E5D5-4F5E-A93A-E9E4E5A787F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Chamonix_DocumentTemplate_UpdatedAug2024.dotx</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Ruwan_Chamonix</dc:creator>
  <keywords/>
  <dc:description/>
  <lastModifiedBy>Jack McGrath</lastModifiedBy>
  <revision>653</revision>
  <dcterms:created xsi:type="dcterms:W3CDTF">2024-11-18T20:58:00.0000000Z</dcterms:created>
  <dcterms:modified xsi:type="dcterms:W3CDTF">2024-11-18T22:13:40.1826815Z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0x010100DEE8CE3F34817F4C80A077DA9498A1D2</vt:lpwstr>
  </property>
  <property fmtid="{D5CDD505-2E9C-101B-9397-08002B2CF9AE}" pid="3" name="TaxKeyword">
    <vt:lpwstr/>
  </property>
  <property fmtid="{D5CDD505-2E9C-101B-9397-08002B2CF9AE}" pid="4" name="Content Classification">
    <vt:lpwstr>18;#Corporate|723a0ebd-47f5-4cac-88d8-a883a0f5b750</vt:lpwstr>
  </property>
  <property fmtid="{D5CDD505-2E9C-101B-9397-08002B2CF9AE}" pid="5" name="MediaServiceImageTags">
    <vt:lpwstr/>
  </property>
  <property fmtid="{D5CDD505-2E9C-101B-9397-08002B2CF9AE}" pid="6" name="ClassificationContentMarkingHeaderShapeIds">
    <vt:lpwstr>467a911b,6d299283,50ab7411,7d845020,1acd0b43,475820ce,56f63454,636ba90a,4858577f</vt:lpwstr>
  </property>
  <property fmtid="{D5CDD505-2E9C-101B-9397-08002B2CF9AE}" pid="7" name="ClassificationContentMarkingHeaderFontProps">
    <vt:lpwstr>#ff0000,12,Calibri</vt:lpwstr>
  </property>
  <property fmtid="{D5CDD505-2E9C-101B-9397-08002B2CF9AE}" pid="8" name="ClassificationContentMarkingHeaderText">
    <vt:lpwstr>OFFICIAL</vt:lpwstr>
  </property>
  <property fmtid="{D5CDD505-2E9C-101B-9397-08002B2CF9AE}" pid="9" name="MSIP_Label_8e837447-4430-4601-b495-3e8f1f84a5b0_Enabled">
    <vt:lpwstr>true</vt:lpwstr>
  </property>
  <property fmtid="{D5CDD505-2E9C-101B-9397-08002B2CF9AE}" pid="10" name="MSIP_Label_8e837447-4430-4601-b495-3e8f1f84a5b0_SetDate">
    <vt:lpwstr>2024-08-15T05:17:06Z</vt:lpwstr>
  </property>
  <property fmtid="{D5CDD505-2E9C-101B-9397-08002B2CF9AE}" pid="11" name="MSIP_Label_8e837447-4430-4601-b495-3e8f1f84a5b0_Method">
    <vt:lpwstr>Privileged</vt:lpwstr>
  </property>
  <property fmtid="{D5CDD505-2E9C-101B-9397-08002B2CF9AE}" pid="12" name="MSIP_Label_8e837447-4430-4601-b495-3e8f1f84a5b0_Name">
    <vt:lpwstr>OFFICIAL</vt:lpwstr>
  </property>
  <property fmtid="{D5CDD505-2E9C-101B-9397-08002B2CF9AE}" pid="13" name="MSIP_Label_8e837447-4430-4601-b495-3e8f1f84a5b0_SiteId">
    <vt:lpwstr>eadd50f8-fb58-452e-a1b3-35beae2eb5fe</vt:lpwstr>
  </property>
  <property fmtid="{D5CDD505-2E9C-101B-9397-08002B2CF9AE}" pid="14" name="MSIP_Label_8e837447-4430-4601-b495-3e8f1f84a5b0_ActionId">
    <vt:lpwstr>82a30d3f-ae31-400e-b717-2a72922c2aec</vt:lpwstr>
  </property>
  <property fmtid="{D5CDD505-2E9C-101B-9397-08002B2CF9AE}" pid="15" name="MSIP_Label_8e837447-4430-4601-b495-3e8f1f84a5b0_ContentBits">
    <vt:lpwstr>1</vt:lpwstr>
  </property>
</Properties>
</file>